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CEF45" w14:textId="77777777" w:rsidR="00324D0D" w:rsidRPr="00324D0D" w:rsidRDefault="00811269" w:rsidP="009315D0">
      <w:pPr>
        <w:spacing w:line="276" w:lineRule="auto"/>
        <w:contextualSpacing/>
        <w:rPr>
          <w:rFonts w:ascii="Cambria" w:hAnsi="Cambria"/>
          <w:i/>
          <w:color w:val="000000" w:themeColor="text1"/>
        </w:rPr>
      </w:pPr>
      <w:bookmarkStart w:id="0" w:name="_GoBack"/>
      <w:bookmarkEnd w:id="0"/>
      <w:r w:rsidRPr="00324D0D">
        <w:rPr>
          <w:rFonts w:ascii="Cambria" w:hAnsi="Cambria"/>
          <w:i/>
          <w:color w:val="000000" w:themeColor="text1"/>
        </w:rPr>
        <w:t xml:space="preserve">Corresponding Author: </w:t>
      </w:r>
    </w:p>
    <w:p w14:paraId="0A2DE4E4" w14:textId="77777777" w:rsidR="009315D0" w:rsidRDefault="00811269" w:rsidP="009315D0">
      <w:pPr>
        <w:spacing w:line="276" w:lineRule="auto"/>
        <w:contextualSpacing/>
        <w:rPr>
          <w:rFonts w:ascii="Cambria" w:hAnsi="Cambria"/>
          <w:color w:val="000000" w:themeColor="text1"/>
        </w:rPr>
      </w:pPr>
      <w:r w:rsidRPr="00324D0D">
        <w:rPr>
          <w:rFonts w:ascii="Cambria" w:hAnsi="Cambria"/>
          <w:b/>
          <w:color w:val="000000" w:themeColor="text1"/>
        </w:rPr>
        <w:t>Daniel P. Babin</w:t>
      </w:r>
      <w:r w:rsidR="00324D0D" w:rsidRPr="00324D0D">
        <w:rPr>
          <w:rFonts w:ascii="Cambria" w:hAnsi="Cambria"/>
          <w:b/>
          <w:color w:val="000000" w:themeColor="text1"/>
        </w:rPr>
        <w:t>:</w:t>
      </w:r>
      <w:r w:rsidR="00324D0D" w:rsidRPr="00324D0D">
        <w:rPr>
          <w:rFonts w:ascii="Cambria" w:hAnsi="Cambria"/>
          <w:color w:val="000000" w:themeColor="text1"/>
        </w:rPr>
        <w:t xml:space="preserve"> </w:t>
      </w:r>
      <w:proofErr w:type="spellStart"/>
      <w:r w:rsidR="00324D0D" w:rsidRPr="00324D0D">
        <w:rPr>
          <w:rFonts w:ascii="Cambria" w:hAnsi="Cambria"/>
          <w:color w:val="000000" w:themeColor="text1"/>
        </w:rPr>
        <w:t>ORCiD</w:t>
      </w:r>
      <w:proofErr w:type="spellEnd"/>
      <w:r w:rsidR="00324D0D" w:rsidRPr="00324D0D">
        <w:rPr>
          <w:rFonts w:ascii="Cambria" w:hAnsi="Cambria"/>
          <w:color w:val="000000" w:themeColor="text1"/>
        </w:rPr>
        <w:t xml:space="preserve">: </w:t>
      </w:r>
      <w:r w:rsidR="00324D0D" w:rsidRPr="00324D0D">
        <w:rPr>
          <w:rFonts w:ascii="Cambria" w:hAnsi="Cambria" w:cs="Arial"/>
          <w:color w:val="000000" w:themeColor="text1"/>
          <w:shd w:val="clear" w:color="auto" w:fill="FFFFFF"/>
        </w:rPr>
        <w:t>0000-0002-8339-1312</w:t>
      </w:r>
    </w:p>
    <w:p w14:paraId="5B955540" w14:textId="77777777" w:rsidR="009315D0" w:rsidRDefault="00324D0D" w:rsidP="009315D0">
      <w:pPr>
        <w:spacing w:line="276" w:lineRule="auto"/>
        <w:contextualSpacing/>
        <w:rPr>
          <w:rFonts w:ascii="Cambria" w:hAnsi="Cambria"/>
          <w:color w:val="000000" w:themeColor="text1"/>
        </w:rPr>
      </w:pPr>
      <w:r w:rsidRPr="00324D0D">
        <w:rPr>
          <w:rFonts w:ascii="Cambria" w:hAnsi="Cambria"/>
          <w:color w:val="000000" w:themeColor="text1"/>
        </w:rPr>
        <w:t>Lamont Doherty Earth Observatory</w:t>
      </w:r>
    </w:p>
    <w:p w14:paraId="2D7BB868" w14:textId="77777777" w:rsidR="009315D0" w:rsidRDefault="00324D0D" w:rsidP="009315D0">
      <w:pPr>
        <w:spacing w:line="276" w:lineRule="auto"/>
        <w:contextualSpacing/>
        <w:rPr>
          <w:rFonts w:ascii="Cambria" w:hAnsi="Cambria"/>
          <w:color w:val="000000" w:themeColor="text1"/>
        </w:rPr>
      </w:pPr>
      <w:r w:rsidRPr="00324D0D">
        <w:rPr>
          <w:rFonts w:ascii="Cambria" w:hAnsi="Cambria"/>
          <w:color w:val="000000" w:themeColor="text1"/>
        </w:rPr>
        <w:t>Geochemistry Division</w:t>
      </w:r>
    </w:p>
    <w:p w14:paraId="392FF516" w14:textId="77777777" w:rsidR="009315D0" w:rsidRDefault="00324D0D" w:rsidP="009315D0">
      <w:pPr>
        <w:spacing w:line="276" w:lineRule="auto"/>
        <w:contextualSpacing/>
        <w:rPr>
          <w:rFonts w:ascii="Cambria" w:hAnsi="Cambria"/>
          <w:color w:val="000000" w:themeColor="text1"/>
        </w:rPr>
      </w:pPr>
      <w:r w:rsidRPr="00324D0D">
        <w:rPr>
          <w:rFonts w:ascii="Cambria" w:hAnsi="Cambria"/>
          <w:color w:val="000000" w:themeColor="text1"/>
        </w:rPr>
        <w:t xml:space="preserve">Columbia University </w:t>
      </w:r>
    </w:p>
    <w:p w14:paraId="15844520" w14:textId="026A0AE0" w:rsidR="00811269" w:rsidRPr="009315D0" w:rsidRDefault="00324D0D" w:rsidP="009315D0">
      <w:pPr>
        <w:spacing w:line="276" w:lineRule="auto"/>
        <w:contextualSpacing/>
        <w:rPr>
          <w:rFonts w:ascii="Cambria" w:hAnsi="Cambria"/>
          <w:color w:val="000000" w:themeColor="text1"/>
        </w:rPr>
      </w:pPr>
      <w:r w:rsidRPr="00324D0D">
        <w:rPr>
          <w:rFonts w:ascii="Cambria" w:hAnsi="Cambria"/>
          <w:color w:val="000000" w:themeColor="text1"/>
        </w:rPr>
        <w:t xml:space="preserve">Department of Earth and Environmental Science </w:t>
      </w:r>
    </w:p>
    <w:p w14:paraId="25C82D46" w14:textId="3AC80B16" w:rsidR="00811269" w:rsidRDefault="00811269" w:rsidP="00021969">
      <w:pPr>
        <w:spacing w:line="276" w:lineRule="auto"/>
        <w:rPr>
          <w:rFonts w:ascii="Cambria" w:hAnsi="Cambria"/>
          <w:color w:val="000000" w:themeColor="text1"/>
        </w:rPr>
      </w:pPr>
    </w:p>
    <w:p w14:paraId="275E2DD3" w14:textId="40757090" w:rsidR="00324D0D" w:rsidRPr="00324D0D" w:rsidRDefault="00324D0D" w:rsidP="00021969">
      <w:pPr>
        <w:contextualSpacing/>
        <w:rPr>
          <w:rFonts w:ascii="Cambria" w:hAnsi="Cambria"/>
          <w:i/>
          <w:color w:val="000000" w:themeColor="text1"/>
        </w:rPr>
      </w:pPr>
      <w:r w:rsidRPr="00324D0D">
        <w:rPr>
          <w:rFonts w:ascii="Cambria" w:hAnsi="Cambria"/>
          <w:i/>
          <w:color w:val="000000" w:themeColor="text1"/>
        </w:rPr>
        <w:t>Co-Authors:</w:t>
      </w:r>
    </w:p>
    <w:p w14:paraId="179D6CE4" w14:textId="77777777" w:rsidR="00021969" w:rsidRDefault="00811269" w:rsidP="00021969">
      <w:pPr>
        <w:pStyle w:val="BodyText"/>
        <w:snapToGrid w:val="0"/>
        <w:contextualSpacing/>
        <w:rPr>
          <w:rFonts w:ascii="Cambria" w:hAnsi="Cambria"/>
          <w:color w:val="000000" w:themeColor="text1"/>
        </w:rPr>
      </w:pPr>
      <w:r w:rsidRPr="00324D0D">
        <w:rPr>
          <w:rFonts w:ascii="Cambria" w:hAnsi="Cambria"/>
          <w:b/>
          <w:color w:val="000000" w:themeColor="text1"/>
        </w:rPr>
        <w:t>Allison M. Franzese</w:t>
      </w:r>
      <w:r w:rsidR="00324D0D" w:rsidRPr="00324D0D">
        <w:rPr>
          <w:rFonts w:ascii="Cambria" w:hAnsi="Cambria"/>
          <w:b/>
          <w:color w:val="000000" w:themeColor="text1"/>
        </w:rPr>
        <w:t xml:space="preserve"> </w:t>
      </w:r>
      <w:r w:rsidR="00324D0D">
        <w:rPr>
          <w:rFonts w:ascii="Cambria" w:hAnsi="Cambria"/>
          <w:b/>
          <w:color w:val="000000" w:themeColor="text1"/>
        </w:rPr>
        <w:br/>
      </w:r>
      <w:r w:rsidR="00324D0D" w:rsidRPr="00324D0D">
        <w:rPr>
          <w:rFonts w:ascii="Cambria" w:hAnsi="Cambria"/>
          <w:color w:val="000000" w:themeColor="text1"/>
        </w:rPr>
        <w:t>Lamont Doherty Earth Observatory</w:t>
      </w:r>
      <w:r w:rsidR="00324D0D">
        <w:rPr>
          <w:rFonts w:ascii="Cambria" w:hAnsi="Cambria"/>
          <w:b/>
          <w:color w:val="000000" w:themeColor="text1"/>
        </w:rPr>
        <w:br/>
      </w:r>
      <w:r w:rsidR="00324D0D" w:rsidRPr="00324D0D">
        <w:rPr>
          <w:rFonts w:ascii="Cambria" w:hAnsi="Cambria"/>
          <w:color w:val="000000" w:themeColor="text1"/>
        </w:rPr>
        <w:t>Geochemistry Divisio</w:t>
      </w:r>
      <w:r w:rsidR="00324D0D">
        <w:rPr>
          <w:rFonts w:ascii="Cambria" w:hAnsi="Cambria"/>
          <w:color w:val="000000" w:themeColor="text1"/>
        </w:rPr>
        <w:t>n</w:t>
      </w:r>
      <w:r w:rsidR="00324D0D">
        <w:rPr>
          <w:rFonts w:ascii="Cambria" w:hAnsi="Cambria"/>
          <w:color w:val="000000" w:themeColor="text1"/>
        </w:rPr>
        <w:br/>
      </w:r>
      <w:proofErr w:type="spellStart"/>
      <w:r w:rsidR="00324D0D">
        <w:rPr>
          <w:rFonts w:ascii="Cambria" w:hAnsi="Cambria"/>
          <w:color w:val="000000" w:themeColor="text1"/>
        </w:rPr>
        <w:t>Hostos</w:t>
      </w:r>
      <w:proofErr w:type="spellEnd"/>
      <w:r w:rsidR="00324D0D">
        <w:rPr>
          <w:rFonts w:ascii="Cambria" w:hAnsi="Cambria"/>
          <w:color w:val="000000" w:themeColor="text1"/>
        </w:rPr>
        <w:t xml:space="preserve"> Community College</w:t>
      </w:r>
      <w:r w:rsidR="00324D0D">
        <w:rPr>
          <w:rFonts w:ascii="Cambria" w:hAnsi="Cambria"/>
          <w:color w:val="000000" w:themeColor="text1"/>
        </w:rPr>
        <w:br/>
        <w:t>Physical Sciences Unit, Natural Sciences Department</w:t>
      </w:r>
    </w:p>
    <w:p w14:paraId="67371E16" w14:textId="77777777" w:rsidR="00021969" w:rsidRDefault="00811269" w:rsidP="00021969">
      <w:pPr>
        <w:pStyle w:val="BodyText"/>
        <w:snapToGrid w:val="0"/>
        <w:contextualSpacing/>
        <w:rPr>
          <w:rFonts w:ascii="Cambria" w:hAnsi="Cambria" w:cs="Arial"/>
          <w:color w:val="000000" w:themeColor="text1"/>
          <w:shd w:val="clear" w:color="auto" w:fill="FFFFFF"/>
        </w:rPr>
      </w:pPr>
      <w:r w:rsidRPr="00324D0D">
        <w:rPr>
          <w:rFonts w:ascii="Cambria" w:hAnsi="Cambria"/>
          <w:b/>
          <w:color w:val="000000" w:themeColor="text1"/>
        </w:rPr>
        <w:t>Sidney R. Hemming</w:t>
      </w:r>
      <w:r w:rsidRPr="00324D0D">
        <w:rPr>
          <w:rFonts w:ascii="Cambria" w:hAnsi="Cambria"/>
          <w:color w:val="000000" w:themeColor="text1"/>
        </w:rPr>
        <w:t xml:space="preserve"> </w:t>
      </w:r>
      <w:r w:rsidR="00324D0D">
        <w:rPr>
          <w:rFonts w:ascii="Cambria" w:hAnsi="Cambria"/>
          <w:color w:val="000000" w:themeColor="text1"/>
        </w:rPr>
        <w:t>ORCiD:</w:t>
      </w:r>
      <w:r w:rsidRPr="00324D0D">
        <w:rPr>
          <w:rFonts w:ascii="Cambria" w:hAnsi="Cambria" w:cs="Arial"/>
          <w:color w:val="000000" w:themeColor="text1"/>
          <w:shd w:val="clear" w:color="auto" w:fill="FFFFFF"/>
        </w:rPr>
        <w:t>0000-0001-8117-2303</w:t>
      </w:r>
    </w:p>
    <w:p w14:paraId="72944FED" w14:textId="77777777" w:rsidR="00021969" w:rsidRDefault="00324D0D" w:rsidP="00021969">
      <w:pPr>
        <w:pStyle w:val="BodyText"/>
        <w:snapToGrid w:val="0"/>
        <w:contextualSpacing/>
        <w:rPr>
          <w:rFonts w:ascii="Cambria" w:hAnsi="Cambria"/>
          <w:color w:val="000000" w:themeColor="text1"/>
        </w:rPr>
      </w:pPr>
      <w:r w:rsidRPr="00324D0D">
        <w:rPr>
          <w:rFonts w:ascii="Cambria" w:hAnsi="Cambria"/>
          <w:color w:val="000000" w:themeColor="text1"/>
        </w:rPr>
        <w:t>Lamont Doherty Earth Observatory</w:t>
      </w:r>
      <w:r>
        <w:rPr>
          <w:rFonts w:ascii="Cambria" w:hAnsi="Cambria"/>
          <w:b/>
          <w:color w:val="000000" w:themeColor="text1"/>
        </w:rPr>
        <w:br/>
      </w:r>
      <w:r w:rsidRPr="00324D0D">
        <w:rPr>
          <w:rFonts w:ascii="Cambria" w:hAnsi="Cambria"/>
          <w:color w:val="000000" w:themeColor="text1"/>
        </w:rPr>
        <w:t>Geochemistry Division</w:t>
      </w:r>
    </w:p>
    <w:p w14:paraId="4F074D1C" w14:textId="77777777" w:rsidR="00021969" w:rsidRDefault="00324D0D" w:rsidP="00021969">
      <w:pPr>
        <w:pStyle w:val="BodyText"/>
        <w:snapToGrid w:val="0"/>
        <w:contextualSpacing/>
        <w:rPr>
          <w:rFonts w:ascii="Cambria" w:hAnsi="Cambria"/>
          <w:color w:val="000000" w:themeColor="text1"/>
        </w:rPr>
      </w:pPr>
      <w:r w:rsidRPr="00324D0D">
        <w:rPr>
          <w:rFonts w:ascii="Cambria" w:hAnsi="Cambria"/>
          <w:color w:val="000000" w:themeColor="text1"/>
        </w:rPr>
        <w:t xml:space="preserve">Columbia University </w:t>
      </w:r>
    </w:p>
    <w:p w14:paraId="75230E40" w14:textId="77777777" w:rsidR="00021969" w:rsidRDefault="00324D0D" w:rsidP="00021969">
      <w:pPr>
        <w:pStyle w:val="BodyText"/>
        <w:snapToGrid w:val="0"/>
        <w:contextualSpacing/>
        <w:rPr>
          <w:rFonts w:ascii="Cambria" w:hAnsi="Cambria"/>
          <w:color w:val="000000" w:themeColor="text1"/>
        </w:rPr>
      </w:pPr>
      <w:r w:rsidRPr="00324D0D">
        <w:rPr>
          <w:rFonts w:ascii="Cambria" w:hAnsi="Cambria"/>
          <w:color w:val="000000" w:themeColor="text1"/>
        </w:rPr>
        <w:t xml:space="preserve">Department of Earth and Environmental Science </w:t>
      </w:r>
    </w:p>
    <w:p w14:paraId="2F695B35" w14:textId="77777777" w:rsidR="00021969" w:rsidRDefault="00811269" w:rsidP="00021969">
      <w:pPr>
        <w:pStyle w:val="BodyText"/>
        <w:snapToGrid w:val="0"/>
        <w:contextualSpacing/>
        <w:rPr>
          <w:rFonts w:ascii="Cambria" w:hAnsi="Cambria" w:cs="Arial"/>
          <w:color w:val="000000" w:themeColor="text1"/>
          <w:shd w:val="clear" w:color="auto" w:fill="FFFFFF"/>
        </w:rPr>
      </w:pPr>
      <w:r w:rsidRPr="00324D0D">
        <w:rPr>
          <w:rFonts w:ascii="Cambria" w:hAnsi="Cambria"/>
          <w:b/>
          <w:color w:val="000000" w:themeColor="text1"/>
        </w:rPr>
        <w:t>Ian R. Hall</w:t>
      </w:r>
      <w:r w:rsidRPr="00324D0D">
        <w:rPr>
          <w:rFonts w:ascii="Cambria" w:hAnsi="Cambria"/>
          <w:color w:val="000000" w:themeColor="text1"/>
        </w:rPr>
        <w:t xml:space="preserve"> </w:t>
      </w:r>
      <w:proofErr w:type="spellStart"/>
      <w:r w:rsidRPr="00324D0D">
        <w:rPr>
          <w:rFonts w:ascii="Cambria" w:hAnsi="Cambria"/>
          <w:color w:val="000000" w:themeColor="text1"/>
        </w:rPr>
        <w:t>ORCiD</w:t>
      </w:r>
      <w:proofErr w:type="spellEnd"/>
      <w:r w:rsidRPr="00324D0D">
        <w:rPr>
          <w:rFonts w:ascii="Cambria" w:hAnsi="Cambria"/>
          <w:color w:val="000000" w:themeColor="text1"/>
        </w:rPr>
        <w:t xml:space="preserve">: </w:t>
      </w:r>
      <w:r w:rsidRPr="00324D0D">
        <w:rPr>
          <w:rFonts w:ascii="Cambria" w:hAnsi="Cambria" w:cs="Arial"/>
          <w:color w:val="000000" w:themeColor="text1"/>
          <w:shd w:val="clear" w:color="auto" w:fill="FFFFFF"/>
        </w:rPr>
        <w:t>0000-0001-6960-1419</w:t>
      </w:r>
    </w:p>
    <w:p w14:paraId="314C9FFF" w14:textId="77777777" w:rsidR="00021969" w:rsidRDefault="00324D0D" w:rsidP="00021969">
      <w:pPr>
        <w:pStyle w:val="BodyText"/>
        <w:snapToGrid w:val="0"/>
        <w:contextualSpacing/>
        <w:rPr>
          <w:rFonts w:ascii="Cambria" w:hAnsi="Cambria" w:cs="Arial"/>
          <w:color w:val="000000" w:themeColor="text1"/>
          <w:shd w:val="clear" w:color="auto" w:fill="FFFFFF"/>
        </w:rPr>
      </w:pPr>
      <w:r>
        <w:rPr>
          <w:rFonts w:ascii="Cambria" w:hAnsi="Cambria" w:cs="Arial"/>
          <w:color w:val="000000" w:themeColor="text1"/>
          <w:shd w:val="clear" w:color="auto" w:fill="FFFFFF"/>
        </w:rPr>
        <w:t>Cardiff University</w:t>
      </w:r>
    </w:p>
    <w:p w14:paraId="320555E9" w14:textId="77777777" w:rsidR="00021969" w:rsidRDefault="00324D0D" w:rsidP="00021969">
      <w:pPr>
        <w:pStyle w:val="BodyText"/>
        <w:snapToGrid w:val="0"/>
        <w:contextualSpacing/>
        <w:rPr>
          <w:rFonts w:ascii="Cambria" w:hAnsi="Cambria" w:cs="Arial"/>
          <w:color w:val="000000" w:themeColor="text1"/>
          <w:shd w:val="clear" w:color="auto" w:fill="FFFFFF"/>
        </w:rPr>
      </w:pPr>
      <w:r>
        <w:rPr>
          <w:rFonts w:ascii="Cambria" w:hAnsi="Cambria" w:cs="Arial"/>
          <w:color w:val="000000" w:themeColor="text1"/>
          <w:shd w:val="clear" w:color="auto" w:fill="FFFFFF"/>
        </w:rPr>
        <w:t>School of Earth and Ocean Sciences</w:t>
      </w:r>
    </w:p>
    <w:p w14:paraId="457FE848" w14:textId="7755CF79" w:rsidR="00021969" w:rsidRPr="00021969" w:rsidRDefault="00811269" w:rsidP="00021969">
      <w:pPr>
        <w:pStyle w:val="BodyText"/>
        <w:snapToGrid w:val="0"/>
        <w:contextualSpacing/>
        <w:rPr>
          <w:rFonts w:ascii="Cambria" w:hAnsi="Cambria" w:cs="Arial"/>
          <w:color w:val="000000" w:themeColor="text1"/>
          <w:shd w:val="clear" w:color="auto" w:fill="FFFFFF"/>
        </w:rPr>
      </w:pPr>
      <w:r w:rsidRPr="00324D0D">
        <w:rPr>
          <w:rFonts w:ascii="Cambria" w:hAnsi="Cambria"/>
          <w:b/>
          <w:color w:val="000000" w:themeColor="text1"/>
        </w:rPr>
        <w:t xml:space="preserve">Leah J. </w:t>
      </w:r>
      <w:proofErr w:type="spellStart"/>
      <w:r w:rsidRPr="00324D0D">
        <w:rPr>
          <w:rFonts w:ascii="Cambria" w:hAnsi="Cambria"/>
          <w:b/>
          <w:color w:val="000000" w:themeColor="text1"/>
        </w:rPr>
        <w:t>LeVay</w:t>
      </w:r>
      <w:proofErr w:type="spellEnd"/>
      <w:r w:rsidRPr="00324D0D">
        <w:rPr>
          <w:rFonts w:ascii="Cambria" w:hAnsi="Cambria"/>
          <w:color w:val="000000" w:themeColor="text1"/>
        </w:rPr>
        <w:t xml:space="preserve"> </w:t>
      </w:r>
      <w:proofErr w:type="spellStart"/>
      <w:r w:rsidRPr="00324D0D">
        <w:rPr>
          <w:rFonts w:ascii="Cambria" w:hAnsi="Cambria"/>
          <w:color w:val="000000" w:themeColor="text1"/>
        </w:rPr>
        <w:t>ORCiD</w:t>
      </w:r>
      <w:proofErr w:type="spellEnd"/>
      <w:r w:rsidRPr="00324D0D">
        <w:rPr>
          <w:rFonts w:ascii="Cambria" w:hAnsi="Cambria"/>
          <w:color w:val="000000" w:themeColor="text1"/>
        </w:rPr>
        <w:t>: 0000-0003-3031-7079</w:t>
      </w:r>
      <w:r w:rsidR="007029F6">
        <w:rPr>
          <w:rFonts w:ascii="Cambria" w:hAnsi="Cambria"/>
          <w:color w:val="000000" w:themeColor="text1"/>
        </w:rPr>
        <w:br/>
        <w:t>Texas A&amp;M University</w:t>
      </w:r>
      <w:r w:rsidR="00324D0D">
        <w:rPr>
          <w:rFonts w:ascii="Cambria" w:hAnsi="Cambria"/>
          <w:color w:val="000000" w:themeColor="text1"/>
        </w:rPr>
        <w:br/>
        <w:t>International Ocean Discovery Program</w:t>
      </w:r>
    </w:p>
    <w:p w14:paraId="569F51A3" w14:textId="5B3CC5DF" w:rsidR="00021969" w:rsidRPr="00021969" w:rsidRDefault="00811269" w:rsidP="00021969">
      <w:pPr>
        <w:pStyle w:val="BodyText"/>
        <w:snapToGrid w:val="0"/>
        <w:contextualSpacing/>
        <w:rPr>
          <w:rFonts w:ascii="Cambria" w:hAnsi="Cambria"/>
          <w:color w:val="000000" w:themeColor="text1"/>
        </w:rPr>
      </w:pPr>
      <w:r w:rsidRPr="00324D0D">
        <w:rPr>
          <w:rFonts w:ascii="Cambria" w:hAnsi="Cambria"/>
          <w:b/>
          <w:color w:val="000000" w:themeColor="text1"/>
        </w:rPr>
        <w:t>Stephen Barker</w:t>
      </w:r>
      <w:r w:rsidRPr="00324D0D">
        <w:rPr>
          <w:rFonts w:ascii="Cambria" w:hAnsi="Cambria"/>
          <w:color w:val="000000" w:themeColor="text1"/>
        </w:rPr>
        <w:t xml:space="preserve"> </w:t>
      </w:r>
      <w:proofErr w:type="spellStart"/>
      <w:r w:rsidR="00324D0D">
        <w:rPr>
          <w:rFonts w:ascii="Cambria" w:hAnsi="Cambria"/>
          <w:color w:val="000000" w:themeColor="text1"/>
        </w:rPr>
        <w:t>ORCiD</w:t>
      </w:r>
      <w:proofErr w:type="spellEnd"/>
      <w:r w:rsidR="00324D0D">
        <w:rPr>
          <w:rFonts w:ascii="Cambria" w:hAnsi="Cambria"/>
          <w:color w:val="000000" w:themeColor="text1"/>
        </w:rPr>
        <w:t xml:space="preserve">: </w:t>
      </w:r>
      <w:r w:rsidRPr="00324D0D">
        <w:rPr>
          <w:rFonts w:ascii="Cambria" w:hAnsi="Cambria"/>
          <w:color w:val="000000" w:themeColor="text1"/>
        </w:rPr>
        <w:t>0000-0001-7870-6431</w:t>
      </w:r>
      <w:r w:rsidR="00324D0D">
        <w:rPr>
          <w:rFonts w:ascii="Cambria" w:hAnsi="Cambria"/>
          <w:color w:val="000000" w:themeColor="text1"/>
        </w:rPr>
        <w:br/>
      </w:r>
      <w:r w:rsidR="00324D0D">
        <w:rPr>
          <w:rFonts w:ascii="Cambria" w:hAnsi="Cambria" w:cs="Arial"/>
          <w:color w:val="000000" w:themeColor="text1"/>
          <w:shd w:val="clear" w:color="auto" w:fill="FFFFFF"/>
        </w:rPr>
        <w:t>Cardiff University</w:t>
      </w:r>
      <w:r w:rsidR="00324D0D">
        <w:rPr>
          <w:rFonts w:ascii="Cambria" w:hAnsi="Cambria" w:cs="Arial"/>
          <w:color w:val="000000" w:themeColor="text1"/>
          <w:shd w:val="clear" w:color="auto" w:fill="FFFFFF"/>
        </w:rPr>
        <w:br/>
        <w:t>School of Earth and Ocean Sciences</w:t>
      </w:r>
    </w:p>
    <w:p w14:paraId="6E5FD540" w14:textId="683D7C07" w:rsidR="00811269" w:rsidRPr="00021969" w:rsidRDefault="00021969" w:rsidP="00021969">
      <w:pPr>
        <w:pStyle w:val="BodyText"/>
        <w:snapToGrid w:val="0"/>
        <w:contextualSpacing/>
        <w:rPr>
          <w:rFonts w:ascii="Cambria" w:hAnsi="Cambria" w:cs="Arial"/>
          <w:color w:val="000000" w:themeColor="text1"/>
          <w:shd w:val="clear" w:color="auto" w:fill="FFFFFF"/>
        </w:rPr>
      </w:pPr>
      <w:r>
        <w:rPr>
          <w:rFonts w:ascii="Cambria" w:hAnsi="Cambria"/>
          <w:b/>
          <w:color w:val="000000" w:themeColor="text1"/>
        </w:rPr>
        <w:t xml:space="preserve">Luis Tejada </w:t>
      </w:r>
      <w:r>
        <w:rPr>
          <w:rFonts w:ascii="Cambria" w:hAnsi="Cambria"/>
          <w:color w:val="000000" w:themeColor="text1"/>
        </w:rPr>
        <w:br/>
      </w:r>
      <w:proofErr w:type="spellStart"/>
      <w:r>
        <w:rPr>
          <w:rFonts w:ascii="Cambria" w:hAnsi="Cambria"/>
          <w:color w:val="000000" w:themeColor="text1"/>
        </w:rPr>
        <w:t>Hostos</w:t>
      </w:r>
      <w:proofErr w:type="spellEnd"/>
      <w:r>
        <w:rPr>
          <w:rFonts w:ascii="Cambria" w:hAnsi="Cambria"/>
          <w:color w:val="000000" w:themeColor="text1"/>
        </w:rPr>
        <w:t xml:space="preserve"> Community College</w:t>
      </w:r>
      <w:r>
        <w:rPr>
          <w:rFonts w:ascii="Cambria" w:hAnsi="Cambria"/>
          <w:color w:val="000000" w:themeColor="text1"/>
        </w:rPr>
        <w:br/>
        <w:t>Physical Sciences Unit, Natural Sciences Department</w:t>
      </w:r>
      <w:r w:rsidR="00324D0D">
        <w:rPr>
          <w:rFonts w:ascii="Cambria" w:hAnsi="Cambria"/>
          <w:color w:val="000000" w:themeColor="text1"/>
        </w:rPr>
        <w:br/>
      </w:r>
      <w:r w:rsidR="00811269" w:rsidRPr="00324D0D">
        <w:rPr>
          <w:rFonts w:ascii="Cambria" w:hAnsi="Cambria"/>
          <w:b/>
          <w:color w:val="000000" w:themeColor="text1"/>
        </w:rPr>
        <w:t>Margit H. Simon</w:t>
      </w:r>
      <w:r w:rsidR="00324D0D">
        <w:rPr>
          <w:rFonts w:ascii="Cambria" w:hAnsi="Cambria"/>
          <w:b/>
          <w:color w:val="000000" w:themeColor="text1"/>
        </w:rPr>
        <w:br/>
      </w:r>
      <w:r w:rsidR="00324D0D" w:rsidRPr="00324D0D">
        <w:rPr>
          <w:rFonts w:ascii="Cambria" w:hAnsi="Cambria"/>
          <w:color w:val="000000" w:themeColor="text1"/>
        </w:rPr>
        <w:t>NORCE Norwegian Research Centre</w:t>
      </w:r>
      <w:r w:rsidR="00324D0D">
        <w:rPr>
          <w:rFonts w:ascii="Cambria" w:hAnsi="Cambria"/>
          <w:color w:val="000000" w:themeColor="text1"/>
        </w:rPr>
        <w:br/>
      </w:r>
      <w:proofErr w:type="spellStart"/>
      <w:r w:rsidR="00324D0D" w:rsidRPr="00324D0D">
        <w:rPr>
          <w:rFonts w:ascii="Cambria" w:hAnsi="Cambria"/>
          <w:color w:val="000000" w:themeColor="text1"/>
        </w:rPr>
        <w:t>Bjerknes</w:t>
      </w:r>
      <w:proofErr w:type="spellEnd"/>
      <w:r w:rsidR="00324D0D" w:rsidRPr="00324D0D">
        <w:rPr>
          <w:rFonts w:ascii="Cambria" w:hAnsi="Cambria"/>
          <w:color w:val="000000" w:themeColor="text1"/>
        </w:rPr>
        <w:t xml:space="preserve"> Centre for Climate Research</w:t>
      </w:r>
      <w:r w:rsidR="00324D0D">
        <w:rPr>
          <w:rFonts w:ascii="Cambria" w:hAnsi="Cambria"/>
          <w:color w:val="000000" w:themeColor="text1"/>
        </w:rPr>
        <w:br/>
      </w:r>
      <w:r w:rsidR="00324D0D">
        <w:rPr>
          <w:rFonts w:ascii="Cambria" w:hAnsi="Cambria"/>
          <w:color w:val="000000" w:themeColor="text1"/>
        </w:rPr>
        <w:br/>
      </w:r>
      <w:r w:rsidR="00811269" w:rsidRPr="00324D0D">
        <w:rPr>
          <w:rFonts w:ascii="Cambria" w:hAnsi="Cambria"/>
          <w:b/>
          <w:color w:val="000000" w:themeColor="text1"/>
        </w:rPr>
        <w:t>Expedition 361 Scientists</w:t>
      </w:r>
    </w:p>
    <w:p w14:paraId="55009C80" w14:textId="38182EDF" w:rsidR="008B7391" w:rsidRPr="00324D0D" w:rsidRDefault="00C32635" w:rsidP="00C32635">
      <w:pPr>
        <w:pStyle w:val="Title"/>
        <w:snapToGrid w:val="0"/>
        <w:spacing w:line="480" w:lineRule="auto"/>
        <w:jc w:val="both"/>
        <w:rPr>
          <w:rFonts w:ascii="Cambria" w:hAnsi="Cambria"/>
          <w:b w:val="0"/>
          <w:color w:val="000000" w:themeColor="text1"/>
          <w:sz w:val="24"/>
          <w:szCs w:val="24"/>
        </w:rPr>
      </w:pPr>
      <w:r w:rsidRPr="00324D0D">
        <w:rPr>
          <w:rFonts w:ascii="Cambria" w:hAnsi="Cambria"/>
          <w:b w:val="0"/>
          <w:color w:val="000000" w:themeColor="text1"/>
          <w:sz w:val="24"/>
          <w:szCs w:val="24"/>
        </w:rPr>
        <w:t>Keywords</w:t>
      </w:r>
      <w:r w:rsidR="00324D0D">
        <w:rPr>
          <w:rFonts w:ascii="Cambria" w:hAnsi="Cambria"/>
          <w:b w:val="0"/>
          <w:color w:val="000000" w:themeColor="text1"/>
          <w:sz w:val="24"/>
          <w:szCs w:val="24"/>
        </w:rPr>
        <w:t>:</w:t>
      </w:r>
      <w:r w:rsidRPr="00324D0D">
        <w:rPr>
          <w:rFonts w:ascii="Cambria" w:hAnsi="Cambria"/>
          <w:b w:val="0"/>
          <w:color w:val="000000" w:themeColor="text1"/>
          <w:sz w:val="24"/>
          <w:szCs w:val="24"/>
        </w:rPr>
        <w:t xml:space="preserve"> Expedition 361, South African Climates, Site U1474, </w:t>
      </w:r>
      <w:r w:rsidR="00324D0D" w:rsidRPr="00324D0D">
        <w:rPr>
          <w:rFonts w:ascii="Cambria" w:hAnsi="Cambria"/>
          <w:b w:val="0"/>
          <w:color w:val="000000" w:themeColor="text1"/>
          <w:sz w:val="24"/>
          <w:szCs w:val="24"/>
        </w:rPr>
        <w:t>Natal Valley</w:t>
      </w:r>
      <w:r w:rsidR="00324D0D">
        <w:rPr>
          <w:rFonts w:ascii="Cambria" w:hAnsi="Cambria"/>
          <w:b w:val="0"/>
          <w:color w:val="000000" w:themeColor="text1"/>
          <w:sz w:val="24"/>
          <w:szCs w:val="24"/>
        </w:rPr>
        <w:t xml:space="preserve">, Agulhas Current, </w:t>
      </w:r>
      <w:r w:rsidR="005B659A">
        <w:rPr>
          <w:rFonts w:ascii="Cambria" w:hAnsi="Cambria"/>
          <w:b w:val="0"/>
          <w:color w:val="000000" w:themeColor="text1"/>
          <w:sz w:val="24"/>
          <w:szCs w:val="24"/>
        </w:rPr>
        <w:t xml:space="preserve">Geochemistry, </w:t>
      </w:r>
      <w:r w:rsidRPr="00324D0D">
        <w:rPr>
          <w:rFonts w:ascii="Cambria" w:hAnsi="Cambria"/>
          <w:b w:val="0"/>
          <w:color w:val="000000" w:themeColor="text1"/>
          <w:sz w:val="24"/>
          <w:szCs w:val="24"/>
        </w:rPr>
        <w:t>XRF Core Scanning</w:t>
      </w:r>
    </w:p>
    <w:p w14:paraId="4D6D89F0" w14:textId="77777777" w:rsidR="008B7391" w:rsidRPr="00324D0D" w:rsidRDefault="008B7391" w:rsidP="00266625">
      <w:pPr>
        <w:pStyle w:val="Title"/>
        <w:snapToGrid w:val="0"/>
        <w:spacing w:line="480" w:lineRule="auto"/>
        <w:jc w:val="both"/>
        <w:rPr>
          <w:rFonts w:ascii="Cambria" w:hAnsi="Cambria"/>
          <w:b w:val="0"/>
          <w:color w:val="000000" w:themeColor="text1"/>
          <w:sz w:val="24"/>
          <w:szCs w:val="24"/>
        </w:rPr>
      </w:pPr>
    </w:p>
    <w:p w14:paraId="1C796AC2" w14:textId="77777777" w:rsidR="008B7391" w:rsidRPr="00324D0D" w:rsidRDefault="008B7391" w:rsidP="00266625">
      <w:pPr>
        <w:pStyle w:val="Title"/>
        <w:snapToGrid w:val="0"/>
        <w:spacing w:line="480" w:lineRule="auto"/>
        <w:jc w:val="both"/>
        <w:rPr>
          <w:rFonts w:ascii="Cambria" w:hAnsi="Cambria"/>
          <w:sz w:val="24"/>
          <w:szCs w:val="24"/>
        </w:rPr>
      </w:pPr>
    </w:p>
    <w:p w14:paraId="216F5E37" w14:textId="74A8607F" w:rsidR="00E93612" w:rsidRPr="0042451A" w:rsidRDefault="00E22DEE" w:rsidP="00266625">
      <w:pPr>
        <w:pStyle w:val="Title"/>
        <w:snapToGrid w:val="0"/>
        <w:spacing w:line="480" w:lineRule="auto"/>
        <w:jc w:val="both"/>
        <w:rPr>
          <w:rFonts w:ascii="Cambria" w:hAnsi="Cambria"/>
          <w:sz w:val="24"/>
          <w:szCs w:val="24"/>
        </w:rPr>
      </w:pPr>
      <w:r w:rsidRPr="0042451A">
        <w:rPr>
          <w:rFonts w:ascii="Cambria" w:hAnsi="Cambria"/>
          <w:sz w:val="24"/>
          <w:szCs w:val="24"/>
        </w:rPr>
        <w:lastRenderedPageBreak/>
        <w:t xml:space="preserve">Data report: </w:t>
      </w:r>
      <w:r w:rsidR="002B7F27" w:rsidRPr="0042451A">
        <w:rPr>
          <w:rFonts w:ascii="Cambria" w:hAnsi="Cambria"/>
          <w:sz w:val="24"/>
          <w:szCs w:val="24"/>
        </w:rPr>
        <w:t xml:space="preserve">X-ray fluorescence </w:t>
      </w:r>
      <w:r w:rsidR="000D2AFF">
        <w:rPr>
          <w:rFonts w:ascii="Cambria" w:hAnsi="Cambria"/>
          <w:sz w:val="24"/>
          <w:szCs w:val="24"/>
        </w:rPr>
        <w:t xml:space="preserve">core scanning </w:t>
      </w:r>
      <w:r w:rsidR="002B7F27" w:rsidRPr="0042451A">
        <w:rPr>
          <w:rFonts w:ascii="Cambria" w:hAnsi="Cambria"/>
          <w:sz w:val="24"/>
          <w:szCs w:val="24"/>
        </w:rPr>
        <w:t xml:space="preserve">of </w:t>
      </w:r>
      <w:r w:rsidR="00005835">
        <w:rPr>
          <w:rFonts w:ascii="Cambria" w:hAnsi="Cambria"/>
          <w:sz w:val="24"/>
          <w:szCs w:val="24"/>
        </w:rPr>
        <w:t xml:space="preserve">IODP </w:t>
      </w:r>
      <w:r w:rsidR="002B7F27" w:rsidRPr="0042451A">
        <w:rPr>
          <w:rFonts w:ascii="Cambria" w:hAnsi="Cambria"/>
          <w:sz w:val="24"/>
          <w:szCs w:val="24"/>
        </w:rPr>
        <w:t xml:space="preserve">Site U1474 sediments, </w:t>
      </w:r>
      <w:r w:rsidR="0032418E" w:rsidRPr="0042451A">
        <w:rPr>
          <w:rFonts w:ascii="Cambria" w:hAnsi="Cambria"/>
          <w:sz w:val="24"/>
          <w:szCs w:val="24"/>
        </w:rPr>
        <w:t>Natal Valley</w:t>
      </w:r>
      <w:r w:rsidR="002B7F27" w:rsidRPr="0042451A">
        <w:rPr>
          <w:rFonts w:ascii="Cambria" w:hAnsi="Cambria"/>
          <w:sz w:val="24"/>
          <w:szCs w:val="24"/>
        </w:rPr>
        <w:t xml:space="preserve">, </w:t>
      </w:r>
      <w:r w:rsidR="0032418E" w:rsidRPr="0042451A">
        <w:rPr>
          <w:rFonts w:ascii="Cambria" w:hAnsi="Cambria"/>
          <w:sz w:val="24"/>
          <w:szCs w:val="24"/>
        </w:rPr>
        <w:t>Southwest Indian Ocean</w:t>
      </w:r>
    </w:p>
    <w:p w14:paraId="487E2ED5" w14:textId="6C906CE4" w:rsidR="000D2AFF" w:rsidRPr="00DC3DB1" w:rsidRDefault="002B7F27" w:rsidP="000D2AFF">
      <w:pPr>
        <w:pStyle w:val="BodyText"/>
        <w:snapToGrid w:val="0"/>
        <w:spacing w:line="480" w:lineRule="auto"/>
        <w:jc w:val="both"/>
        <w:rPr>
          <w:rFonts w:ascii="Cambria" w:hAnsi="Cambria"/>
        </w:rPr>
      </w:pPr>
      <w:r w:rsidRPr="00266625">
        <w:rPr>
          <w:rFonts w:ascii="Cambria" w:hAnsi="Cambria"/>
        </w:rPr>
        <w:t xml:space="preserve">Daniel </w:t>
      </w:r>
      <w:r w:rsidR="00C32635">
        <w:rPr>
          <w:rFonts w:ascii="Cambria" w:hAnsi="Cambria"/>
        </w:rPr>
        <w:t xml:space="preserve">P. </w:t>
      </w:r>
      <w:r w:rsidRPr="00266625">
        <w:rPr>
          <w:rFonts w:ascii="Cambria" w:hAnsi="Cambria"/>
        </w:rPr>
        <w:t>Babin</w:t>
      </w:r>
      <w:r w:rsidR="000D2AFF">
        <w:rPr>
          <w:rFonts w:ascii="Cambria" w:hAnsi="Cambria"/>
        </w:rPr>
        <w:t xml:space="preserve"> </w:t>
      </w:r>
      <w:r w:rsidR="000D2AFF">
        <w:rPr>
          <w:rFonts w:ascii="Cambria" w:hAnsi="Cambria"/>
          <w:vertAlign w:val="superscript"/>
        </w:rPr>
        <w:t>1, 2</w:t>
      </w:r>
      <w:r w:rsidR="0032418E" w:rsidRPr="00266625">
        <w:rPr>
          <w:rFonts w:ascii="Cambria" w:hAnsi="Cambria"/>
        </w:rPr>
        <w:t xml:space="preserve">, Allison </w:t>
      </w:r>
      <w:r w:rsidR="00550BAE">
        <w:rPr>
          <w:rFonts w:ascii="Cambria" w:hAnsi="Cambria"/>
        </w:rPr>
        <w:t xml:space="preserve">M. </w:t>
      </w:r>
      <w:r w:rsidR="0032418E" w:rsidRPr="00266625">
        <w:rPr>
          <w:rFonts w:ascii="Cambria" w:hAnsi="Cambria"/>
        </w:rPr>
        <w:t>Franzese</w:t>
      </w:r>
      <w:r w:rsidR="00714940">
        <w:rPr>
          <w:rFonts w:ascii="Cambria" w:hAnsi="Cambria"/>
        </w:rPr>
        <w:t xml:space="preserve"> </w:t>
      </w:r>
      <w:r w:rsidR="00714940">
        <w:rPr>
          <w:rFonts w:ascii="Cambria" w:hAnsi="Cambria"/>
          <w:vertAlign w:val="superscript"/>
        </w:rPr>
        <w:t>1, 3</w:t>
      </w:r>
      <w:r w:rsidR="0032418E" w:rsidRPr="00266625">
        <w:rPr>
          <w:rFonts w:ascii="Cambria" w:hAnsi="Cambria"/>
        </w:rPr>
        <w:t>,</w:t>
      </w:r>
      <w:r w:rsidR="000D2AFF">
        <w:rPr>
          <w:rFonts w:ascii="Cambria" w:hAnsi="Cambria"/>
        </w:rPr>
        <w:t xml:space="preserve"> </w:t>
      </w:r>
      <w:r w:rsidR="008F56A6" w:rsidRPr="00266625">
        <w:rPr>
          <w:rFonts w:ascii="Cambria" w:hAnsi="Cambria"/>
        </w:rPr>
        <w:t xml:space="preserve">Sidney </w:t>
      </w:r>
      <w:r w:rsidR="00C32635">
        <w:rPr>
          <w:rFonts w:ascii="Cambria" w:hAnsi="Cambria"/>
        </w:rPr>
        <w:t xml:space="preserve">R. </w:t>
      </w:r>
      <w:r w:rsidR="008F56A6" w:rsidRPr="00266625">
        <w:rPr>
          <w:rFonts w:ascii="Cambria" w:hAnsi="Cambria"/>
        </w:rPr>
        <w:t>Hemming</w:t>
      </w:r>
      <w:r w:rsidR="000D2AFF">
        <w:rPr>
          <w:rFonts w:ascii="Cambria" w:hAnsi="Cambria"/>
        </w:rPr>
        <w:t xml:space="preserve"> </w:t>
      </w:r>
      <w:r w:rsidR="000D2AFF">
        <w:rPr>
          <w:rFonts w:ascii="Cambria" w:hAnsi="Cambria"/>
          <w:vertAlign w:val="superscript"/>
        </w:rPr>
        <w:t>1, 2</w:t>
      </w:r>
      <w:r w:rsidR="008F56A6">
        <w:rPr>
          <w:rFonts w:ascii="Cambria" w:hAnsi="Cambria"/>
        </w:rPr>
        <w:t>,</w:t>
      </w:r>
      <w:r w:rsidR="008B08BE" w:rsidRPr="008B08BE">
        <w:rPr>
          <w:rFonts w:ascii="Cambria" w:hAnsi="Cambria"/>
        </w:rPr>
        <w:t xml:space="preserve"> </w:t>
      </w:r>
      <w:r w:rsidR="008B08BE" w:rsidRPr="00266625">
        <w:rPr>
          <w:rFonts w:ascii="Cambria" w:hAnsi="Cambria"/>
        </w:rPr>
        <w:t xml:space="preserve">Ian </w:t>
      </w:r>
      <w:r w:rsidR="00C32635">
        <w:rPr>
          <w:rFonts w:ascii="Cambria" w:hAnsi="Cambria"/>
        </w:rPr>
        <w:t xml:space="preserve">R. </w:t>
      </w:r>
      <w:r w:rsidR="008B08BE" w:rsidRPr="00266625">
        <w:rPr>
          <w:rFonts w:ascii="Cambria" w:hAnsi="Cambria"/>
        </w:rPr>
        <w:t>Hall</w:t>
      </w:r>
      <w:r w:rsidR="008B08BE">
        <w:rPr>
          <w:rFonts w:ascii="Cambria" w:hAnsi="Cambria"/>
        </w:rPr>
        <w:t xml:space="preserve"> </w:t>
      </w:r>
      <w:r w:rsidR="008B08BE">
        <w:rPr>
          <w:rFonts w:ascii="Cambria" w:hAnsi="Cambria"/>
          <w:vertAlign w:val="superscript"/>
        </w:rPr>
        <w:t>4</w:t>
      </w:r>
      <w:r w:rsidR="00F27CB9">
        <w:rPr>
          <w:rFonts w:ascii="Cambria" w:hAnsi="Cambria"/>
        </w:rPr>
        <w:t>,</w:t>
      </w:r>
      <w:r w:rsidR="00E36D72">
        <w:rPr>
          <w:rFonts w:ascii="Cambria" w:hAnsi="Cambria"/>
          <w:vertAlign w:val="superscript"/>
        </w:rPr>
        <w:t xml:space="preserve"> </w:t>
      </w:r>
      <w:r w:rsidR="00765FC9">
        <w:rPr>
          <w:rFonts w:ascii="Cambria" w:hAnsi="Cambria"/>
        </w:rPr>
        <w:t xml:space="preserve">Leah </w:t>
      </w:r>
      <w:r w:rsidR="00C32635">
        <w:rPr>
          <w:rFonts w:ascii="Cambria" w:hAnsi="Cambria"/>
        </w:rPr>
        <w:t xml:space="preserve">J. </w:t>
      </w:r>
      <w:proofErr w:type="spellStart"/>
      <w:r w:rsidR="00765FC9">
        <w:rPr>
          <w:rFonts w:ascii="Cambria" w:hAnsi="Cambria"/>
        </w:rPr>
        <w:t>LeVay</w:t>
      </w:r>
      <w:proofErr w:type="spellEnd"/>
      <w:r w:rsidR="00765FC9">
        <w:rPr>
          <w:rFonts w:ascii="Cambria" w:hAnsi="Cambria"/>
        </w:rPr>
        <w:t xml:space="preserve"> </w:t>
      </w:r>
      <w:r w:rsidR="00765FC9">
        <w:rPr>
          <w:rFonts w:ascii="Cambria" w:hAnsi="Cambria"/>
          <w:vertAlign w:val="superscript"/>
        </w:rPr>
        <w:t>5</w:t>
      </w:r>
      <w:r w:rsidR="00765FC9">
        <w:rPr>
          <w:rFonts w:ascii="Cambria" w:hAnsi="Cambria"/>
        </w:rPr>
        <w:t xml:space="preserve">, </w:t>
      </w:r>
      <w:r w:rsidR="00FB4910">
        <w:rPr>
          <w:rFonts w:ascii="Cambria" w:hAnsi="Cambria"/>
        </w:rPr>
        <w:t xml:space="preserve">Stephen Barker </w:t>
      </w:r>
      <w:r w:rsidR="00FB4910">
        <w:rPr>
          <w:rFonts w:ascii="Cambria" w:hAnsi="Cambria"/>
          <w:vertAlign w:val="superscript"/>
        </w:rPr>
        <w:t>4</w:t>
      </w:r>
      <w:r w:rsidR="00FB4910">
        <w:rPr>
          <w:rFonts w:ascii="Cambria" w:hAnsi="Cambria"/>
        </w:rPr>
        <w:t xml:space="preserve">, </w:t>
      </w:r>
      <w:r w:rsidR="00021969">
        <w:rPr>
          <w:rFonts w:ascii="Cambria" w:hAnsi="Cambria"/>
        </w:rPr>
        <w:t>Luis Tejada</w:t>
      </w:r>
      <w:r w:rsidR="00021969">
        <w:rPr>
          <w:rFonts w:ascii="Cambria" w:hAnsi="Cambria"/>
          <w:vertAlign w:val="superscript"/>
        </w:rPr>
        <w:t>3</w:t>
      </w:r>
      <w:r w:rsidR="00021969">
        <w:rPr>
          <w:rFonts w:ascii="Cambria" w:hAnsi="Cambria"/>
        </w:rPr>
        <w:t xml:space="preserve">, </w:t>
      </w:r>
      <w:r w:rsidR="008B08BE" w:rsidRPr="00266625">
        <w:rPr>
          <w:rFonts w:ascii="Cambria" w:hAnsi="Cambria"/>
        </w:rPr>
        <w:t xml:space="preserve">Margit </w:t>
      </w:r>
      <w:r w:rsidR="00B834EF">
        <w:rPr>
          <w:rFonts w:ascii="Cambria" w:hAnsi="Cambria"/>
        </w:rPr>
        <w:t xml:space="preserve">H. </w:t>
      </w:r>
      <w:r w:rsidR="008B08BE" w:rsidRPr="00266625">
        <w:rPr>
          <w:rFonts w:ascii="Cambria" w:hAnsi="Cambria"/>
        </w:rPr>
        <w:t>Simon</w:t>
      </w:r>
      <w:r w:rsidR="008B08BE">
        <w:rPr>
          <w:rFonts w:ascii="Cambria" w:hAnsi="Cambria"/>
        </w:rPr>
        <w:t xml:space="preserve"> </w:t>
      </w:r>
      <w:r w:rsidR="00765FC9">
        <w:rPr>
          <w:rFonts w:ascii="Cambria" w:hAnsi="Cambria"/>
          <w:vertAlign w:val="superscript"/>
        </w:rPr>
        <w:t>6</w:t>
      </w:r>
      <w:r w:rsidR="00DC3DB1">
        <w:rPr>
          <w:rFonts w:ascii="Cambria" w:hAnsi="Cambria"/>
        </w:rPr>
        <w:t>, and Expedition 361 Scientists</w:t>
      </w:r>
    </w:p>
    <w:p w14:paraId="2BD78CD4" w14:textId="3D376865" w:rsidR="000D2AFF" w:rsidRDefault="000D2AFF" w:rsidP="000D2AFF">
      <w:pPr>
        <w:pStyle w:val="BodyText"/>
        <w:numPr>
          <w:ilvl w:val="0"/>
          <w:numId w:val="12"/>
        </w:numPr>
        <w:snapToGrid w:val="0"/>
        <w:spacing w:line="480" w:lineRule="auto"/>
        <w:jc w:val="both"/>
        <w:rPr>
          <w:rFonts w:ascii="Cambria" w:hAnsi="Cambria"/>
        </w:rPr>
      </w:pPr>
      <w:r>
        <w:rPr>
          <w:rFonts w:ascii="Cambria" w:hAnsi="Cambria"/>
        </w:rPr>
        <w:t>Lamont-Doherty Earth Observatory</w:t>
      </w:r>
    </w:p>
    <w:p w14:paraId="074266A1" w14:textId="77777777" w:rsidR="000D2AFF" w:rsidRDefault="00714940" w:rsidP="000D2AFF">
      <w:pPr>
        <w:pStyle w:val="BodyText"/>
        <w:numPr>
          <w:ilvl w:val="0"/>
          <w:numId w:val="12"/>
        </w:numPr>
        <w:snapToGrid w:val="0"/>
        <w:spacing w:line="480" w:lineRule="auto"/>
        <w:jc w:val="both"/>
        <w:rPr>
          <w:rFonts w:ascii="Cambria" w:hAnsi="Cambria"/>
        </w:rPr>
      </w:pPr>
      <w:r>
        <w:rPr>
          <w:rFonts w:ascii="Cambria" w:hAnsi="Cambria"/>
        </w:rPr>
        <w:t xml:space="preserve">Department of Earth and Environmental Sciences, </w:t>
      </w:r>
      <w:r w:rsidR="000D2AFF">
        <w:rPr>
          <w:rFonts w:ascii="Cambria" w:hAnsi="Cambria"/>
        </w:rPr>
        <w:t>Columbia University</w:t>
      </w:r>
    </w:p>
    <w:p w14:paraId="1967D827" w14:textId="3ACCFAF4" w:rsidR="000D2AFF" w:rsidRDefault="00714940" w:rsidP="000D2AFF">
      <w:pPr>
        <w:pStyle w:val="BodyText"/>
        <w:numPr>
          <w:ilvl w:val="0"/>
          <w:numId w:val="12"/>
        </w:numPr>
        <w:snapToGrid w:val="0"/>
        <w:spacing w:line="480" w:lineRule="auto"/>
        <w:jc w:val="both"/>
        <w:rPr>
          <w:rFonts w:ascii="Cambria" w:hAnsi="Cambria"/>
        </w:rPr>
      </w:pPr>
      <w:r>
        <w:rPr>
          <w:rFonts w:ascii="Cambria" w:hAnsi="Cambria"/>
        </w:rPr>
        <w:t>Physical Sciences Unit</w:t>
      </w:r>
      <w:r w:rsidR="00550BAE">
        <w:rPr>
          <w:rFonts w:ascii="Cambria" w:hAnsi="Cambria"/>
        </w:rPr>
        <w:t>, Natural Sciences Department,</w:t>
      </w:r>
      <w:r>
        <w:rPr>
          <w:rFonts w:ascii="Cambria" w:hAnsi="Cambria"/>
        </w:rPr>
        <w:t xml:space="preserve"> </w:t>
      </w:r>
      <w:proofErr w:type="spellStart"/>
      <w:r w:rsidR="001E31E0">
        <w:rPr>
          <w:rFonts w:ascii="Cambria" w:hAnsi="Cambria"/>
        </w:rPr>
        <w:t>Hostos</w:t>
      </w:r>
      <w:proofErr w:type="spellEnd"/>
      <w:r w:rsidR="001E31E0">
        <w:rPr>
          <w:rFonts w:ascii="Cambria" w:hAnsi="Cambria"/>
        </w:rPr>
        <w:t xml:space="preserve"> Community College, </w:t>
      </w:r>
    </w:p>
    <w:p w14:paraId="76792321" w14:textId="2FCE38E8" w:rsidR="001E31E0" w:rsidRDefault="001E31E0" w:rsidP="001E31E0">
      <w:pPr>
        <w:pStyle w:val="BodyText"/>
        <w:numPr>
          <w:ilvl w:val="0"/>
          <w:numId w:val="12"/>
        </w:numPr>
        <w:snapToGrid w:val="0"/>
        <w:spacing w:line="480" w:lineRule="auto"/>
        <w:jc w:val="both"/>
        <w:rPr>
          <w:rFonts w:ascii="Cambria" w:hAnsi="Cambria"/>
        </w:rPr>
      </w:pPr>
      <w:r w:rsidRPr="001E31E0">
        <w:rPr>
          <w:rFonts w:ascii="Cambria" w:hAnsi="Cambria"/>
        </w:rPr>
        <w:t>School of Earth and Ocean Sciences, Cardiff University</w:t>
      </w:r>
      <w:r w:rsidR="00714940">
        <w:rPr>
          <w:rFonts w:ascii="Cambria" w:hAnsi="Cambria"/>
        </w:rPr>
        <w:t xml:space="preserve">, </w:t>
      </w:r>
      <w:r w:rsidRPr="001E31E0">
        <w:rPr>
          <w:rFonts w:ascii="Cambria" w:hAnsi="Cambria"/>
        </w:rPr>
        <w:t>U</w:t>
      </w:r>
      <w:r w:rsidR="00714940">
        <w:rPr>
          <w:rFonts w:ascii="Cambria" w:hAnsi="Cambria"/>
        </w:rPr>
        <w:t>nited Kingdom</w:t>
      </w:r>
    </w:p>
    <w:p w14:paraId="1569DCA6" w14:textId="69A0042C" w:rsidR="00765FC9" w:rsidRPr="00266625" w:rsidRDefault="00765FC9" w:rsidP="001E31E0">
      <w:pPr>
        <w:pStyle w:val="BodyText"/>
        <w:numPr>
          <w:ilvl w:val="0"/>
          <w:numId w:val="12"/>
        </w:numPr>
        <w:snapToGrid w:val="0"/>
        <w:spacing w:line="480" w:lineRule="auto"/>
        <w:jc w:val="both"/>
        <w:rPr>
          <w:rFonts w:ascii="Cambria" w:hAnsi="Cambria"/>
        </w:rPr>
      </w:pPr>
      <w:r>
        <w:rPr>
          <w:rFonts w:ascii="Cambria" w:hAnsi="Cambria"/>
        </w:rPr>
        <w:t>International Ocean Discovery Program</w:t>
      </w:r>
    </w:p>
    <w:p w14:paraId="281FF517" w14:textId="6333D398" w:rsidR="001E31E0" w:rsidRPr="00266625" w:rsidRDefault="00E36D72" w:rsidP="000D2AFF">
      <w:pPr>
        <w:pStyle w:val="BodyText"/>
        <w:numPr>
          <w:ilvl w:val="0"/>
          <w:numId w:val="12"/>
        </w:numPr>
        <w:snapToGrid w:val="0"/>
        <w:spacing w:line="480" w:lineRule="auto"/>
        <w:jc w:val="both"/>
        <w:rPr>
          <w:rFonts w:ascii="Cambria" w:hAnsi="Cambria"/>
        </w:rPr>
      </w:pPr>
      <w:r>
        <w:rPr>
          <w:rFonts w:ascii="Cambria" w:hAnsi="Cambria"/>
        </w:rPr>
        <w:t xml:space="preserve">NORCE </w:t>
      </w:r>
      <w:r w:rsidR="002F08B7">
        <w:rPr>
          <w:rFonts w:ascii="Cambria" w:hAnsi="Cambria"/>
        </w:rPr>
        <w:t>Norwegian R</w:t>
      </w:r>
      <w:r>
        <w:rPr>
          <w:rFonts w:ascii="Cambria" w:hAnsi="Cambria"/>
        </w:rPr>
        <w:t xml:space="preserve">esearch Centre, </w:t>
      </w:r>
      <w:proofErr w:type="spellStart"/>
      <w:r w:rsidR="008B08BE" w:rsidRPr="001E31E0">
        <w:rPr>
          <w:rFonts w:ascii="Cambria" w:hAnsi="Cambria"/>
        </w:rPr>
        <w:t>Bjerknes</w:t>
      </w:r>
      <w:proofErr w:type="spellEnd"/>
      <w:r w:rsidR="008B08BE" w:rsidRPr="001E31E0">
        <w:rPr>
          <w:rFonts w:ascii="Cambria" w:hAnsi="Cambria"/>
        </w:rPr>
        <w:t xml:space="preserve"> Centre for Climate Research</w:t>
      </w:r>
    </w:p>
    <w:p w14:paraId="6D0A2DCC" w14:textId="77777777" w:rsidR="00E22DEE" w:rsidRPr="00266625" w:rsidRDefault="00E22DEE" w:rsidP="00266625">
      <w:pPr>
        <w:pStyle w:val="Heading1"/>
        <w:snapToGrid w:val="0"/>
        <w:spacing w:line="480" w:lineRule="auto"/>
        <w:jc w:val="both"/>
        <w:rPr>
          <w:rFonts w:ascii="Cambria" w:hAnsi="Cambria"/>
          <w:sz w:val="24"/>
          <w:szCs w:val="24"/>
        </w:rPr>
      </w:pPr>
      <w:r w:rsidRPr="00266625">
        <w:rPr>
          <w:rFonts w:ascii="Cambria" w:hAnsi="Cambria"/>
          <w:sz w:val="24"/>
          <w:szCs w:val="24"/>
        </w:rPr>
        <w:t>Abstract</w:t>
      </w:r>
    </w:p>
    <w:p w14:paraId="3A8BDF06" w14:textId="78BBBCDA" w:rsidR="00E22DEE" w:rsidRPr="00266625" w:rsidRDefault="00714940" w:rsidP="001E31E0">
      <w:pPr>
        <w:pStyle w:val="BodyText"/>
        <w:snapToGrid w:val="0"/>
        <w:spacing w:line="480" w:lineRule="auto"/>
        <w:jc w:val="both"/>
        <w:rPr>
          <w:rFonts w:ascii="Cambria" w:hAnsi="Cambria"/>
        </w:rPr>
      </w:pPr>
      <w:r>
        <w:rPr>
          <w:rFonts w:ascii="Cambria" w:hAnsi="Cambria"/>
        </w:rPr>
        <w:t xml:space="preserve">X-ray </w:t>
      </w:r>
      <w:r w:rsidR="00215907">
        <w:rPr>
          <w:rFonts w:ascii="Cambria" w:hAnsi="Cambria"/>
        </w:rPr>
        <w:t>fluorescence</w:t>
      </w:r>
      <w:r w:rsidR="001E4E9A">
        <w:rPr>
          <w:rFonts w:ascii="Cambria" w:hAnsi="Cambria"/>
        </w:rPr>
        <w:t xml:space="preserve"> (XRF)</w:t>
      </w:r>
      <w:r w:rsidR="00215907">
        <w:rPr>
          <w:rFonts w:ascii="Cambria" w:hAnsi="Cambria"/>
        </w:rPr>
        <w:t xml:space="preserve"> core scanning was </w:t>
      </w:r>
      <w:r w:rsidR="008B08BE">
        <w:rPr>
          <w:rFonts w:ascii="Cambria" w:hAnsi="Cambria"/>
        </w:rPr>
        <w:t>conducted on</w:t>
      </w:r>
      <w:r w:rsidR="00215907">
        <w:rPr>
          <w:rFonts w:ascii="Cambria" w:hAnsi="Cambria"/>
        </w:rPr>
        <w:t xml:space="preserve"> International Ocean </w:t>
      </w:r>
      <w:r w:rsidR="00550BAE">
        <w:rPr>
          <w:rFonts w:ascii="Cambria" w:hAnsi="Cambria"/>
        </w:rPr>
        <w:t xml:space="preserve">Discovery </w:t>
      </w:r>
      <w:r w:rsidR="00215907">
        <w:rPr>
          <w:rFonts w:ascii="Cambria" w:hAnsi="Cambria"/>
        </w:rPr>
        <w:t>Program Site U1474, located in the Natal Valley off the coast of South Africa. The data</w:t>
      </w:r>
      <w:r w:rsidR="001E4E9A">
        <w:rPr>
          <w:rFonts w:ascii="Cambria" w:hAnsi="Cambria"/>
        </w:rPr>
        <w:t xml:space="preserve"> were</w:t>
      </w:r>
      <w:r w:rsidR="00215907">
        <w:rPr>
          <w:rFonts w:ascii="Cambria" w:hAnsi="Cambria"/>
        </w:rPr>
        <w:t xml:space="preserve"> collected at a 2 mm resolution along the 255 m length of the splice</w:t>
      </w:r>
      <w:r w:rsidR="009315D0">
        <w:rPr>
          <w:rFonts w:ascii="Cambria" w:hAnsi="Cambria"/>
        </w:rPr>
        <w:t xml:space="preserve">, but these settings resulted in noisy data. This problem was addressed by applying a 10-point running sum on the XRF data prior to converting peak area to </w:t>
      </w:r>
      <w:r w:rsidR="00F2465C">
        <w:rPr>
          <w:rFonts w:ascii="Cambria" w:hAnsi="Cambria"/>
        </w:rPr>
        <w:t xml:space="preserve">element </w:t>
      </w:r>
      <w:r w:rsidR="009315D0">
        <w:rPr>
          <w:rFonts w:ascii="Cambria" w:hAnsi="Cambria"/>
        </w:rPr>
        <w:t>intensities. This effectively integrates 10 measurements into one</w:t>
      </w:r>
      <w:r w:rsidR="00F2465C">
        <w:rPr>
          <w:rFonts w:ascii="Cambria" w:hAnsi="Cambria"/>
        </w:rPr>
        <w:t>, representing an average over 2 cm</w:t>
      </w:r>
      <w:r w:rsidR="009315D0">
        <w:rPr>
          <w:rFonts w:ascii="Cambria" w:hAnsi="Cambria"/>
        </w:rPr>
        <w:t xml:space="preserve"> and significantly improv</w:t>
      </w:r>
      <w:r w:rsidR="00F2465C">
        <w:rPr>
          <w:rFonts w:ascii="Cambria" w:hAnsi="Cambria"/>
        </w:rPr>
        <w:t>ing</w:t>
      </w:r>
      <w:r w:rsidR="009315D0">
        <w:rPr>
          <w:rFonts w:ascii="Cambria" w:hAnsi="Cambria"/>
        </w:rPr>
        <w:t xml:space="preserve"> noise in the data. With 25 calibration samples, whose element concentrations were derived using </w:t>
      </w:r>
      <w:r w:rsidR="005D4EF9">
        <w:rPr>
          <w:rFonts w:ascii="Cambria" w:hAnsi="Cambria"/>
        </w:rPr>
        <w:t>I</w:t>
      </w:r>
      <w:r w:rsidR="001E4E9A">
        <w:rPr>
          <w:rFonts w:ascii="Cambria" w:hAnsi="Cambria"/>
        </w:rPr>
        <w:t xml:space="preserve">nductively </w:t>
      </w:r>
      <w:r w:rsidR="005D4EF9">
        <w:rPr>
          <w:rFonts w:ascii="Cambria" w:hAnsi="Cambria"/>
        </w:rPr>
        <w:t>C</w:t>
      </w:r>
      <w:r w:rsidR="001E4E9A">
        <w:rPr>
          <w:rFonts w:ascii="Cambria" w:hAnsi="Cambria"/>
        </w:rPr>
        <w:t xml:space="preserve">oupled </w:t>
      </w:r>
      <w:r w:rsidR="005D4EF9">
        <w:rPr>
          <w:rFonts w:ascii="Cambria" w:hAnsi="Cambria"/>
        </w:rPr>
        <w:t>P</w:t>
      </w:r>
      <w:r w:rsidR="001E4E9A">
        <w:rPr>
          <w:rFonts w:ascii="Cambria" w:hAnsi="Cambria"/>
        </w:rPr>
        <w:t>lasma-</w:t>
      </w:r>
      <w:r w:rsidR="005D4EF9">
        <w:rPr>
          <w:rFonts w:ascii="Cambria" w:hAnsi="Cambria"/>
        </w:rPr>
        <w:t>O</w:t>
      </w:r>
      <w:r w:rsidR="001E4E9A">
        <w:rPr>
          <w:rFonts w:ascii="Cambria" w:hAnsi="Cambria"/>
        </w:rPr>
        <w:t xml:space="preserve">ptical </w:t>
      </w:r>
      <w:r w:rsidR="005D4EF9">
        <w:rPr>
          <w:rFonts w:ascii="Cambria" w:hAnsi="Cambria"/>
        </w:rPr>
        <w:t>E</w:t>
      </w:r>
      <w:r w:rsidR="001E4E9A">
        <w:rPr>
          <w:rFonts w:ascii="Cambria" w:hAnsi="Cambria"/>
        </w:rPr>
        <w:t xml:space="preserve">mission </w:t>
      </w:r>
      <w:r w:rsidR="005D4EF9">
        <w:rPr>
          <w:rFonts w:ascii="Cambria" w:hAnsi="Cambria"/>
        </w:rPr>
        <w:t>S</w:t>
      </w:r>
      <w:r w:rsidR="001E4E9A">
        <w:rPr>
          <w:rFonts w:ascii="Cambria" w:hAnsi="Cambria"/>
        </w:rPr>
        <w:t>pectro</w:t>
      </w:r>
      <w:r w:rsidR="005D4EF9">
        <w:rPr>
          <w:rFonts w:ascii="Cambria" w:hAnsi="Cambria"/>
        </w:rPr>
        <w:t>metry</w:t>
      </w:r>
      <w:r w:rsidR="001E4E9A">
        <w:rPr>
          <w:rFonts w:ascii="Cambria" w:hAnsi="Cambria"/>
        </w:rPr>
        <w:t xml:space="preserve"> (</w:t>
      </w:r>
      <w:r w:rsidR="009315D0">
        <w:rPr>
          <w:rFonts w:ascii="Cambria" w:hAnsi="Cambria"/>
        </w:rPr>
        <w:t>ICP-OES</w:t>
      </w:r>
      <w:r w:rsidR="001E4E9A">
        <w:rPr>
          <w:rFonts w:ascii="Cambria" w:hAnsi="Cambria"/>
        </w:rPr>
        <w:t>)</w:t>
      </w:r>
      <w:r w:rsidR="009315D0">
        <w:rPr>
          <w:rFonts w:ascii="Cambria" w:hAnsi="Cambria"/>
        </w:rPr>
        <w:t>, the XRF measurements were converted to concentrations using the Univariate Log-Ratio Calibration of</w:t>
      </w:r>
      <w:r w:rsidR="00E56054">
        <w:rPr>
          <w:rFonts w:ascii="Cambria" w:hAnsi="Cambria"/>
        </w:rPr>
        <w:t xml:space="preserve"> </w:t>
      </w:r>
      <w:proofErr w:type="spellStart"/>
      <w:r w:rsidR="00E56054" w:rsidRPr="00E56054">
        <w:rPr>
          <w:rFonts w:ascii="Cambria" w:hAnsi="Cambria"/>
        </w:rPr>
        <w:t>Weltje</w:t>
      </w:r>
      <w:proofErr w:type="spellEnd"/>
      <w:r w:rsidR="00E56054" w:rsidRPr="00E56054">
        <w:rPr>
          <w:rFonts w:ascii="Cambria" w:hAnsi="Cambria"/>
        </w:rPr>
        <w:t xml:space="preserve"> &amp; </w:t>
      </w:r>
      <w:proofErr w:type="spellStart"/>
      <w:r w:rsidR="00E56054" w:rsidRPr="00E56054">
        <w:rPr>
          <w:rFonts w:ascii="Cambria" w:hAnsi="Cambria"/>
        </w:rPr>
        <w:t>Tjallingii</w:t>
      </w:r>
      <w:proofErr w:type="spellEnd"/>
      <w:r w:rsidR="00E56054" w:rsidRPr="00E56054">
        <w:rPr>
          <w:rFonts w:ascii="Cambria" w:hAnsi="Cambria"/>
        </w:rPr>
        <w:t xml:space="preserve"> (2008)</w:t>
      </w:r>
      <w:r w:rsidR="009315D0">
        <w:rPr>
          <w:rFonts w:ascii="Cambria" w:hAnsi="Cambria"/>
        </w:rPr>
        <w:t>.</w:t>
      </w:r>
      <w:r w:rsidR="00215907">
        <w:rPr>
          <w:rFonts w:ascii="Cambria" w:hAnsi="Cambria"/>
        </w:rPr>
        <w:t xml:space="preserve"> </w:t>
      </w:r>
      <w:r w:rsidR="009315D0">
        <w:rPr>
          <w:rFonts w:ascii="Cambria" w:hAnsi="Cambria"/>
        </w:rPr>
        <w:t>The resulting c</w:t>
      </w:r>
      <w:r w:rsidR="00E3480A">
        <w:rPr>
          <w:rFonts w:ascii="Cambria" w:hAnsi="Cambria"/>
        </w:rPr>
        <w:t xml:space="preserve">oncentrations of terrigenously derived major </w:t>
      </w:r>
      <w:r w:rsidR="00E3480A">
        <w:rPr>
          <w:rFonts w:ascii="Cambria" w:hAnsi="Cambria"/>
        </w:rPr>
        <w:lastRenderedPageBreak/>
        <w:t xml:space="preserve">elements (Al, Si, K, </w:t>
      </w:r>
      <w:proofErr w:type="spellStart"/>
      <w:r w:rsidR="00E3480A">
        <w:rPr>
          <w:rFonts w:ascii="Cambria" w:hAnsi="Cambria"/>
        </w:rPr>
        <w:t>Ti</w:t>
      </w:r>
      <w:proofErr w:type="spellEnd"/>
      <w:r w:rsidR="00E3480A">
        <w:rPr>
          <w:rFonts w:ascii="Cambria" w:hAnsi="Cambria"/>
        </w:rPr>
        <w:t>, and Fe) are anti-correlated with Ca concentrations, indicating the main control on sediment chemistry is</w:t>
      </w:r>
      <w:r w:rsidR="00215907">
        <w:rPr>
          <w:rFonts w:ascii="Cambria" w:hAnsi="Cambria"/>
        </w:rPr>
        <w:t xml:space="preserve"> </w:t>
      </w:r>
      <w:r w:rsidR="008B08BE">
        <w:rPr>
          <w:rFonts w:ascii="Cambria" w:hAnsi="Cambria"/>
        </w:rPr>
        <w:t xml:space="preserve">the </w:t>
      </w:r>
      <w:r w:rsidR="00E3480A">
        <w:rPr>
          <w:rFonts w:ascii="Cambria" w:hAnsi="Cambria"/>
        </w:rPr>
        <w:t>variable proportions</w:t>
      </w:r>
      <w:r w:rsidR="008B08BE">
        <w:rPr>
          <w:rFonts w:ascii="Cambria" w:hAnsi="Cambria"/>
        </w:rPr>
        <w:t xml:space="preserve"> of terrig</w:t>
      </w:r>
      <w:r w:rsidR="00E3480A">
        <w:rPr>
          <w:rFonts w:ascii="Cambria" w:hAnsi="Cambria"/>
        </w:rPr>
        <w:t xml:space="preserve">enous to in situ produced </w:t>
      </w:r>
      <w:r w:rsidR="008B08BE">
        <w:rPr>
          <w:rFonts w:ascii="Cambria" w:hAnsi="Cambria"/>
        </w:rPr>
        <w:t xml:space="preserve">carbonate </w:t>
      </w:r>
      <w:r w:rsidR="00E3480A">
        <w:rPr>
          <w:rFonts w:ascii="Cambria" w:hAnsi="Cambria"/>
        </w:rPr>
        <w:t>material.</w:t>
      </w:r>
      <w:r w:rsidR="008B08BE">
        <w:rPr>
          <w:rFonts w:ascii="Cambria" w:hAnsi="Cambria"/>
        </w:rPr>
        <w:t xml:space="preserve"> </w:t>
      </w:r>
    </w:p>
    <w:p w14:paraId="22F7C305" w14:textId="33058281" w:rsidR="00E22DEE" w:rsidRPr="00266625" w:rsidRDefault="007D67E3" w:rsidP="00994528">
      <w:pPr>
        <w:pStyle w:val="Heading1"/>
        <w:numPr>
          <w:ilvl w:val="0"/>
          <w:numId w:val="15"/>
        </w:numPr>
        <w:snapToGrid w:val="0"/>
        <w:spacing w:line="480" w:lineRule="auto"/>
        <w:jc w:val="both"/>
        <w:rPr>
          <w:rFonts w:ascii="Cambria" w:hAnsi="Cambria"/>
          <w:sz w:val="24"/>
          <w:szCs w:val="24"/>
        </w:rPr>
      </w:pPr>
      <w:r w:rsidRPr="00266625">
        <w:rPr>
          <w:rFonts w:ascii="Cambria" w:hAnsi="Cambria"/>
          <w:sz w:val="24"/>
          <w:szCs w:val="24"/>
        </w:rPr>
        <w:t>Introduction</w:t>
      </w:r>
    </w:p>
    <w:p w14:paraId="1601687E" w14:textId="6A50A0EC" w:rsidR="00B55E4B" w:rsidRPr="00B26704" w:rsidRDefault="007029F6" w:rsidP="00B55E4B">
      <w:pPr>
        <w:snapToGrid w:val="0"/>
        <w:spacing w:line="480" w:lineRule="auto"/>
        <w:jc w:val="both"/>
        <w:rPr>
          <w:rFonts w:ascii="Cambria" w:hAnsi="Cambria"/>
        </w:rPr>
      </w:pPr>
      <w:r>
        <w:rPr>
          <w:rFonts w:ascii="Cambria" w:hAnsi="Cambria"/>
          <w:color w:val="000000"/>
        </w:rPr>
        <w:t>XRF core-scanning is widely used in paleoceanography and provides qualitative, high-resolution</w:t>
      </w:r>
      <w:r w:rsidR="009315D0">
        <w:rPr>
          <w:rFonts w:ascii="Cambria" w:hAnsi="Cambria"/>
          <w:color w:val="000000"/>
        </w:rPr>
        <w:t>,</w:t>
      </w:r>
      <w:r>
        <w:rPr>
          <w:rFonts w:ascii="Cambria" w:hAnsi="Cambria"/>
          <w:color w:val="000000"/>
        </w:rPr>
        <w:t xml:space="preserve"> direct geochemical measurements along the length of a </w:t>
      </w:r>
      <w:r w:rsidR="009315D0">
        <w:rPr>
          <w:rFonts w:ascii="Cambria" w:hAnsi="Cambria"/>
          <w:color w:val="000000"/>
        </w:rPr>
        <w:t xml:space="preserve">sediment or rock </w:t>
      </w:r>
      <w:r>
        <w:rPr>
          <w:rFonts w:ascii="Cambria" w:hAnsi="Cambria"/>
          <w:color w:val="000000"/>
        </w:rPr>
        <w:t xml:space="preserve">core. </w:t>
      </w:r>
      <w:r>
        <w:rPr>
          <w:rFonts w:ascii="Cambria" w:hAnsi="Cambria"/>
        </w:rPr>
        <w:t xml:space="preserve">While log-ratios represent well the </w:t>
      </w:r>
      <w:r w:rsidR="00D4391E">
        <w:rPr>
          <w:rFonts w:ascii="Cambria" w:hAnsi="Cambria"/>
        </w:rPr>
        <w:t xml:space="preserve">amount </w:t>
      </w:r>
      <w:r>
        <w:rPr>
          <w:rFonts w:ascii="Cambria" w:hAnsi="Cambria"/>
        </w:rPr>
        <w:t>of variability in the data</w:t>
      </w:r>
      <w:r w:rsidR="00994528">
        <w:rPr>
          <w:rFonts w:ascii="Cambria" w:hAnsi="Cambria"/>
        </w:rPr>
        <w:t>, there is a clear advantage to calibrating XRF data</w:t>
      </w:r>
      <w:r w:rsidR="00E56054">
        <w:rPr>
          <w:rFonts w:ascii="Cambria" w:hAnsi="Cambria"/>
          <w:color w:val="000000"/>
        </w:rPr>
        <w:t xml:space="preserve"> </w:t>
      </w:r>
      <w:r w:rsidR="00E56054" w:rsidRPr="00E56054">
        <w:rPr>
          <w:rFonts w:ascii="Cambria" w:hAnsi="Cambria"/>
          <w:color w:val="000000"/>
        </w:rPr>
        <w:t>(</w:t>
      </w:r>
      <w:proofErr w:type="spellStart"/>
      <w:r w:rsidR="00E56054" w:rsidRPr="00E56054">
        <w:rPr>
          <w:rFonts w:ascii="Cambria" w:hAnsi="Cambria"/>
          <w:color w:val="000000"/>
        </w:rPr>
        <w:t>Weltje</w:t>
      </w:r>
      <w:proofErr w:type="spellEnd"/>
      <w:r w:rsidR="00E56054" w:rsidRPr="00E56054">
        <w:rPr>
          <w:rFonts w:ascii="Cambria" w:hAnsi="Cambria"/>
          <w:color w:val="000000"/>
        </w:rPr>
        <w:t xml:space="preserve">, 2002; </w:t>
      </w:r>
      <w:proofErr w:type="spellStart"/>
      <w:r w:rsidR="00E56054" w:rsidRPr="00E56054">
        <w:rPr>
          <w:rFonts w:ascii="Cambria" w:hAnsi="Cambria"/>
          <w:color w:val="000000"/>
        </w:rPr>
        <w:t>Weltje</w:t>
      </w:r>
      <w:proofErr w:type="spellEnd"/>
      <w:r w:rsidR="00E56054" w:rsidRPr="00E56054">
        <w:rPr>
          <w:rFonts w:ascii="Cambria" w:hAnsi="Cambria"/>
          <w:color w:val="000000"/>
        </w:rPr>
        <w:t xml:space="preserve"> et al., 2015; </w:t>
      </w:r>
      <w:proofErr w:type="spellStart"/>
      <w:r w:rsidR="00E56054" w:rsidRPr="00E56054">
        <w:rPr>
          <w:rFonts w:ascii="Cambria" w:hAnsi="Cambria"/>
          <w:color w:val="000000"/>
        </w:rPr>
        <w:t>Weltje</w:t>
      </w:r>
      <w:proofErr w:type="spellEnd"/>
      <w:r w:rsidR="00E56054" w:rsidRPr="00E56054">
        <w:rPr>
          <w:rFonts w:ascii="Cambria" w:hAnsi="Cambria"/>
          <w:color w:val="000000"/>
        </w:rPr>
        <w:t xml:space="preserve"> &amp; </w:t>
      </w:r>
      <w:proofErr w:type="spellStart"/>
      <w:r w:rsidR="00E56054" w:rsidRPr="00E56054">
        <w:rPr>
          <w:rFonts w:ascii="Cambria" w:hAnsi="Cambria"/>
          <w:color w:val="000000"/>
        </w:rPr>
        <w:t>Tjallingii</w:t>
      </w:r>
      <w:proofErr w:type="spellEnd"/>
      <w:r w:rsidR="00E56054" w:rsidRPr="00E56054">
        <w:rPr>
          <w:rFonts w:ascii="Cambria" w:hAnsi="Cambria"/>
          <w:color w:val="000000"/>
        </w:rPr>
        <w:t>, 2008)</w:t>
      </w:r>
      <w:r w:rsidR="00994528">
        <w:rPr>
          <w:rFonts w:ascii="Cambria" w:hAnsi="Cambria"/>
        </w:rPr>
        <w:t>, which enable</w:t>
      </w:r>
      <w:r w:rsidR="009315D0">
        <w:rPr>
          <w:rFonts w:ascii="Cambria" w:hAnsi="Cambria"/>
        </w:rPr>
        <w:t>s</w:t>
      </w:r>
      <w:r w:rsidR="00994528">
        <w:rPr>
          <w:rFonts w:ascii="Cambria" w:hAnsi="Cambria"/>
        </w:rPr>
        <w:t xml:space="preserve"> direct comparison to geochemical data gathered with other methods. The </w:t>
      </w:r>
      <w:r w:rsidR="009315D0">
        <w:rPr>
          <w:rFonts w:ascii="Cambria" w:hAnsi="Cambria"/>
        </w:rPr>
        <w:t xml:space="preserve">calibration </w:t>
      </w:r>
      <w:r w:rsidR="00994528">
        <w:rPr>
          <w:rFonts w:ascii="Cambria" w:hAnsi="Cambria"/>
        </w:rPr>
        <w:t>process involves subsampling along the length of the core, determining absolute elemental concentrations using a different geochemical method, such as inductively</w:t>
      </w:r>
      <w:r w:rsidR="005D4EF9">
        <w:rPr>
          <w:rFonts w:ascii="Cambria" w:hAnsi="Cambria"/>
        </w:rPr>
        <w:t xml:space="preserve"> </w:t>
      </w:r>
      <w:r w:rsidR="00994528">
        <w:rPr>
          <w:rFonts w:ascii="Cambria" w:hAnsi="Cambria"/>
        </w:rPr>
        <w:t>coupled plasma mass spectrometry, and comparing these values to the counts derived by XRF</w:t>
      </w:r>
      <w:r w:rsidR="00B26704">
        <w:rPr>
          <w:rFonts w:ascii="Cambria" w:hAnsi="Cambria"/>
          <w:color w:val="000000"/>
        </w:rPr>
        <w:t xml:space="preserve">. </w:t>
      </w:r>
    </w:p>
    <w:p w14:paraId="5618C421" w14:textId="5CDF53E0" w:rsidR="007637C0" w:rsidRDefault="00550BAE" w:rsidP="007637C0">
      <w:pPr>
        <w:snapToGrid w:val="0"/>
        <w:spacing w:line="480" w:lineRule="auto"/>
        <w:jc w:val="both"/>
        <w:rPr>
          <w:rFonts w:ascii="Cambria" w:hAnsi="Cambria" w:cs="Calibri"/>
        </w:rPr>
      </w:pPr>
      <w:r>
        <w:rPr>
          <w:rFonts w:ascii="Cambria" w:hAnsi="Cambria"/>
        </w:rPr>
        <w:t xml:space="preserve">International </w:t>
      </w:r>
      <w:r w:rsidR="00D969A7">
        <w:rPr>
          <w:rFonts w:ascii="Cambria" w:hAnsi="Cambria"/>
        </w:rPr>
        <w:t>Ocean Discovery Program (IODP) Expedition 361 (South African Climates) Site U1474 was drilled</w:t>
      </w:r>
      <w:r w:rsidR="00B55E4B">
        <w:rPr>
          <w:rFonts w:ascii="Cambria" w:hAnsi="Cambria"/>
        </w:rPr>
        <w:t xml:space="preserve"> 88 </w:t>
      </w:r>
      <w:proofErr w:type="spellStart"/>
      <w:r w:rsidR="00B55E4B">
        <w:rPr>
          <w:rFonts w:ascii="Cambria" w:hAnsi="Cambria"/>
        </w:rPr>
        <w:t>nmi</w:t>
      </w:r>
      <w:proofErr w:type="spellEnd"/>
      <w:r w:rsidR="00B55E4B">
        <w:rPr>
          <w:rFonts w:ascii="Cambria" w:hAnsi="Cambria"/>
        </w:rPr>
        <w:t xml:space="preserve"> southwest of Durban, South Africa</w:t>
      </w:r>
      <w:r w:rsidR="00AB361E">
        <w:rPr>
          <w:rFonts w:ascii="Cambria" w:hAnsi="Cambria"/>
        </w:rPr>
        <w:t xml:space="preserve"> in the Natal Valley</w:t>
      </w:r>
      <w:r w:rsidR="00B55E4B">
        <w:rPr>
          <w:rFonts w:ascii="Cambria" w:hAnsi="Cambria"/>
        </w:rPr>
        <w:t xml:space="preserve">, </w:t>
      </w:r>
      <w:r w:rsidR="00D969A7">
        <w:rPr>
          <w:rFonts w:ascii="Cambria" w:hAnsi="Cambria"/>
        </w:rPr>
        <w:t xml:space="preserve">at </w:t>
      </w:r>
      <w:r w:rsidR="00B55E4B" w:rsidRPr="00B55E4B">
        <w:rPr>
          <w:rFonts w:ascii="Cambria" w:hAnsi="Cambria"/>
        </w:rPr>
        <w:t>31°13.00′S</w:t>
      </w:r>
      <w:r w:rsidR="00D4391E">
        <w:rPr>
          <w:rFonts w:ascii="Cambria" w:hAnsi="Cambria"/>
        </w:rPr>
        <w:t>,</w:t>
      </w:r>
      <w:r w:rsidR="00B55E4B" w:rsidRPr="00B55E4B">
        <w:rPr>
          <w:rFonts w:ascii="Cambria" w:hAnsi="Cambria"/>
        </w:rPr>
        <w:t xml:space="preserve"> 31°32.71′E</w:t>
      </w:r>
      <w:r w:rsidR="00B55E4B">
        <w:rPr>
          <w:rFonts w:ascii="Cambria" w:hAnsi="Cambria"/>
        </w:rPr>
        <w:t xml:space="preserve"> </w:t>
      </w:r>
      <w:r w:rsidR="00D969A7">
        <w:rPr>
          <w:rFonts w:ascii="Cambria" w:hAnsi="Cambria"/>
        </w:rPr>
        <w:t xml:space="preserve">and 3045 </w:t>
      </w:r>
      <w:r w:rsidR="00B55E4B">
        <w:rPr>
          <w:rFonts w:ascii="Cambria" w:hAnsi="Cambria"/>
        </w:rPr>
        <w:t>m below sea level</w:t>
      </w:r>
      <w:r w:rsidR="00AB361E">
        <w:rPr>
          <w:rFonts w:ascii="Cambria" w:hAnsi="Cambria"/>
        </w:rPr>
        <w:t>,</w:t>
      </w:r>
      <w:r w:rsidR="00C7258A">
        <w:rPr>
          <w:rFonts w:ascii="Cambria" w:hAnsi="Cambria"/>
        </w:rPr>
        <w:t xml:space="preserve"> and produced a record back to at least 6 Ma</w:t>
      </w:r>
      <w:r w:rsidR="00DD5C86">
        <w:rPr>
          <w:rFonts w:ascii="Cambria" w:hAnsi="Cambria"/>
        </w:rPr>
        <w:t xml:space="preserve"> </w:t>
      </w:r>
      <w:r w:rsidR="00E56054" w:rsidRPr="00E56054">
        <w:rPr>
          <w:rFonts w:ascii="Cambria" w:hAnsi="Cambria"/>
        </w:rPr>
        <w:t>(Hall et al., 2017)</w:t>
      </w:r>
      <w:r w:rsidR="00AB361E">
        <w:rPr>
          <w:rFonts w:ascii="Cambria" w:hAnsi="Cambria"/>
        </w:rPr>
        <w:t xml:space="preserve"> </w:t>
      </w:r>
      <w:r w:rsidR="00DD5C86">
        <w:rPr>
          <w:rFonts w:ascii="Cambria" w:hAnsi="Cambria"/>
        </w:rPr>
        <w:t>(Figure 1)</w:t>
      </w:r>
      <w:r w:rsidR="00D969A7">
        <w:rPr>
          <w:rFonts w:ascii="Cambria" w:hAnsi="Cambria"/>
        </w:rPr>
        <w:t>. The site</w:t>
      </w:r>
      <w:r w:rsidR="005E0310">
        <w:rPr>
          <w:rFonts w:ascii="Cambria" w:hAnsi="Cambria"/>
        </w:rPr>
        <w:t xml:space="preserve"> is located in the path of the Agulhas Current, a large western boundary current (70 </w:t>
      </w:r>
      <w:proofErr w:type="spellStart"/>
      <w:r w:rsidR="005E0310">
        <w:rPr>
          <w:rFonts w:ascii="Cambria" w:hAnsi="Cambria"/>
        </w:rPr>
        <w:t>Sv</w:t>
      </w:r>
      <w:proofErr w:type="spellEnd"/>
      <w:r w:rsidR="005E0310">
        <w:rPr>
          <w:rFonts w:ascii="Cambria" w:hAnsi="Cambria"/>
        </w:rPr>
        <w:t>) flowing south along Africa’s southeast margin</w:t>
      </w:r>
      <w:r w:rsidR="00E56054">
        <w:rPr>
          <w:rFonts w:ascii="Cambria" w:hAnsi="Cambria"/>
        </w:rPr>
        <w:t xml:space="preserve"> </w:t>
      </w:r>
      <w:r w:rsidR="00E56054" w:rsidRPr="00E56054">
        <w:rPr>
          <w:rFonts w:ascii="Cambria" w:hAnsi="Cambria"/>
        </w:rPr>
        <w:t>(Lutjeharms, 2006)</w:t>
      </w:r>
      <w:r w:rsidR="005E0310">
        <w:rPr>
          <w:rFonts w:ascii="Cambria" w:hAnsi="Cambria"/>
        </w:rPr>
        <w:t xml:space="preserve">. The record was obtained </w:t>
      </w:r>
      <w:r w:rsidR="009F29F9">
        <w:rPr>
          <w:rFonts w:ascii="Cambria" w:hAnsi="Cambria"/>
        </w:rPr>
        <w:t xml:space="preserve">with the </w:t>
      </w:r>
      <w:r w:rsidR="00D969A7">
        <w:rPr>
          <w:rFonts w:ascii="Cambria" w:hAnsi="Cambria"/>
        </w:rPr>
        <w:t xml:space="preserve">intention of </w:t>
      </w:r>
      <w:r w:rsidR="008B08BE">
        <w:rPr>
          <w:rFonts w:ascii="Cambria" w:hAnsi="Cambria"/>
        </w:rPr>
        <w:t xml:space="preserve">documenting </w:t>
      </w:r>
      <w:r w:rsidR="00D969A7">
        <w:rPr>
          <w:rFonts w:ascii="Cambria" w:hAnsi="Cambria"/>
        </w:rPr>
        <w:t xml:space="preserve">changes in </w:t>
      </w:r>
      <w:r w:rsidR="005E0310">
        <w:rPr>
          <w:rFonts w:ascii="Cambria" w:hAnsi="Cambria"/>
        </w:rPr>
        <w:t xml:space="preserve">both Agulhas Current variability and </w:t>
      </w:r>
      <w:r w:rsidR="00D969A7">
        <w:rPr>
          <w:rFonts w:ascii="Cambria" w:hAnsi="Cambria"/>
        </w:rPr>
        <w:t>south</w:t>
      </w:r>
      <w:r w:rsidR="005E0310">
        <w:rPr>
          <w:rFonts w:ascii="Cambria" w:hAnsi="Cambria"/>
        </w:rPr>
        <w:t>ern</w:t>
      </w:r>
      <w:r w:rsidR="00D969A7">
        <w:rPr>
          <w:rFonts w:ascii="Cambria" w:hAnsi="Cambria"/>
        </w:rPr>
        <w:t xml:space="preserve"> African paleoclimate. </w:t>
      </w:r>
      <w:r w:rsidR="007637C0">
        <w:rPr>
          <w:rFonts w:ascii="Cambria" w:hAnsi="Cambria"/>
        </w:rPr>
        <w:t>The composition of sediment at Site U1474 is largely terrigenous (55</w:t>
      </w:r>
      <w:r w:rsidR="00AB361E">
        <w:rPr>
          <w:rFonts w:ascii="Cambria" w:hAnsi="Cambria"/>
        </w:rPr>
        <w:t>–</w:t>
      </w:r>
      <w:r w:rsidR="007637C0">
        <w:rPr>
          <w:rFonts w:ascii="Cambria" w:hAnsi="Cambria"/>
        </w:rPr>
        <w:t>65%) and clay abundance is high</w:t>
      </w:r>
      <w:r w:rsidR="00E56054">
        <w:rPr>
          <w:rFonts w:ascii="Cambria" w:hAnsi="Cambria"/>
        </w:rPr>
        <w:t xml:space="preserve"> </w:t>
      </w:r>
      <w:r w:rsidR="00E56054" w:rsidRPr="00E56054">
        <w:rPr>
          <w:rFonts w:ascii="Cambria" w:hAnsi="Cambria"/>
        </w:rPr>
        <w:t>(Hall et al., 2017)</w:t>
      </w:r>
      <w:r w:rsidR="007637C0">
        <w:rPr>
          <w:rFonts w:ascii="Cambria" w:hAnsi="Cambria"/>
        </w:rPr>
        <w:t xml:space="preserve">. </w:t>
      </w:r>
      <w:r w:rsidR="007637C0" w:rsidRPr="00D268FF">
        <w:rPr>
          <w:rFonts w:ascii="Cambria" w:hAnsi="Cambria" w:cs="Calibri"/>
        </w:rPr>
        <w:t xml:space="preserve">Likely terrigenous sediment contributors include </w:t>
      </w:r>
      <w:r w:rsidR="007637C0">
        <w:rPr>
          <w:rFonts w:ascii="Cambria" w:hAnsi="Cambria" w:cs="Calibri"/>
        </w:rPr>
        <w:t xml:space="preserve">river systems proximal to the </w:t>
      </w:r>
      <w:r w:rsidR="007637C0">
        <w:rPr>
          <w:rFonts w:ascii="Cambria" w:hAnsi="Cambria" w:cs="Calibri"/>
        </w:rPr>
        <w:lastRenderedPageBreak/>
        <w:t>core site, such as the</w:t>
      </w:r>
      <w:r w:rsidR="007637C0" w:rsidRPr="00D268FF">
        <w:rPr>
          <w:rFonts w:ascii="Cambria" w:hAnsi="Cambria" w:cs="Calibri"/>
        </w:rPr>
        <w:t xml:space="preserve"> Tugela</w:t>
      </w:r>
      <w:r w:rsidR="007637C0">
        <w:rPr>
          <w:rFonts w:ascii="Cambria" w:hAnsi="Cambria" w:cs="Calibri"/>
        </w:rPr>
        <w:t xml:space="preserve">, </w:t>
      </w:r>
      <w:proofErr w:type="spellStart"/>
      <w:r w:rsidR="007637C0">
        <w:rPr>
          <w:rFonts w:ascii="Cambria" w:hAnsi="Cambria" w:cs="Calibri"/>
        </w:rPr>
        <w:t>Mfolozi</w:t>
      </w:r>
      <w:proofErr w:type="spellEnd"/>
      <w:r w:rsidR="007637C0">
        <w:rPr>
          <w:rFonts w:ascii="Cambria" w:hAnsi="Cambria" w:cs="Calibri"/>
        </w:rPr>
        <w:t xml:space="preserve">, and </w:t>
      </w:r>
      <w:proofErr w:type="spellStart"/>
      <w:r w:rsidR="007637C0">
        <w:rPr>
          <w:rFonts w:ascii="Cambria" w:hAnsi="Cambria" w:cs="Calibri"/>
        </w:rPr>
        <w:t>Mkumazi</w:t>
      </w:r>
      <w:proofErr w:type="spellEnd"/>
      <w:r w:rsidR="007637C0">
        <w:rPr>
          <w:rFonts w:ascii="Cambria" w:hAnsi="Cambria" w:cs="Calibri"/>
        </w:rPr>
        <w:t xml:space="preserve"> R</w:t>
      </w:r>
      <w:r w:rsidR="007637C0" w:rsidRPr="00D268FF">
        <w:rPr>
          <w:rFonts w:ascii="Cambria" w:hAnsi="Cambria" w:cs="Calibri"/>
        </w:rPr>
        <w:t>ivers</w:t>
      </w:r>
      <w:r w:rsidR="007637C0">
        <w:rPr>
          <w:rFonts w:ascii="Cambria" w:hAnsi="Cambria" w:cs="Calibri"/>
        </w:rPr>
        <w:t>, which</w:t>
      </w:r>
      <w:r w:rsidR="007637C0" w:rsidRPr="00D268FF">
        <w:rPr>
          <w:rFonts w:ascii="Cambria" w:hAnsi="Cambria" w:cs="Calibri"/>
        </w:rPr>
        <w:t xml:space="preserve"> </w:t>
      </w:r>
      <w:r w:rsidR="007637C0">
        <w:rPr>
          <w:rFonts w:ascii="Cambria" w:hAnsi="Cambria" w:cs="Calibri"/>
        </w:rPr>
        <w:t>drain</w:t>
      </w:r>
      <w:r w:rsidR="007637C0" w:rsidRPr="00D268FF">
        <w:rPr>
          <w:rFonts w:ascii="Cambria" w:hAnsi="Cambria" w:cs="Calibri"/>
        </w:rPr>
        <w:t xml:space="preserve"> the nearby Drakens</w:t>
      </w:r>
      <w:r w:rsidR="007637C0">
        <w:rPr>
          <w:rFonts w:ascii="Cambria" w:hAnsi="Cambria" w:cs="Calibri"/>
        </w:rPr>
        <w:t>b</w:t>
      </w:r>
      <w:r w:rsidR="007637C0" w:rsidRPr="00D268FF">
        <w:rPr>
          <w:rFonts w:ascii="Cambria" w:hAnsi="Cambria" w:cs="Calibri"/>
        </w:rPr>
        <w:t xml:space="preserve">erg Mountains </w:t>
      </w:r>
      <w:r w:rsidR="00E56054" w:rsidRPr="00E56054">
        <w:rPr>
          <w:rFonts w:ascii="Cambria" w:hAnsi="Cambria" w:cs="Calibri"/>
        </w:rPr>
        <w:t>(Hall et al., 2017; Simon et al., 2015)</w:t>
      </w:r>
      <w:r w:rsidR="007637C0" w:rsidRPr="00D268FF">
        <w:rPr>
          <w:rFonts w:ascii="Cambria" w:hAnsi="Cambria" w:cs="Calibri"/>
        </w:rPr>
        <w:t xml:space="preserve"> (</w:t>
      </w:r>
      <w:r w:rsidR="007637C0">
        <w:rPr>
          <w:rFonts w:ascii="Cambria" w:hAnsi="Cambria" w:cs="Calibri"/>
        </w:rPr>
        <w:t>Figure 1</w:t>
      </w:r>
      <w:r w:rsidR="007637C0" w:rsidRPr="00D268FF">
        <w:rPr>
          <w:rFonts w:ascii="Cambria" w:hAnsi="Cambria" w:cs="Calibri"/>
        </w:rPr>
        <w:t>)</w:t>
      </w:r>
      <w:r w:rsidR="007637C0">
        <w:rPr>
          <w:rFonts w:ascii="Cambria" w:hAnsi="Cambria" w:cs="Calibri"/>
        </w:rPr>
        <w:t xml:space="preserve">. The Natal Valley </w:t>
      </w:r>
      <w:r w:rsidR="00AB361E">
        <w:rPr>
          <w:rFonts w:ascii="Cambria" w:hAnsi="Cambria" w:cs="Calibri"/>
        </w:rPr>
        <w:t xml:space="preserve">also </w:t>
      </w:r>
      <w:r w:rsidR="007637C0">
        <w:rPr>
          <w:rFonts w:ascii="Cambria" w:hAnsi="Cambria" w:cs="Calibri"/>
        </w:rPr>
        <w:t xml:space="preserve">receives sedimentation from </w:t>
      </w:r>
      <w:r w:rsidR="007029F6">
        <w:rPr>
          <w:rFonts w:ascii="Cambria" w:hAnsi="Cambria" w:cs="Calibri"/>
        </w:rPr>
        <w:t>more distant</w:t>
      </w:r>
      <w:r w:rsidR="007637C0">
        <w:rPr>
          <w:rFonts w:ascii="Cambria" w:hAnsi="Cambria" w:cs="Calibri"/>
        </w:rPr>
        <w:t xml:space="preserve"> sources, such as the Limpopo and Zambezi Rivers</w:t>
      </w:r>
      <w:r w:rsidR="00A41193">
        <w:rPr>
          <w:rFonts w:ascii="Cambria" w:hAnsi="Cambria" w:cs="Calibri"/>
        </w:rPr>
        <w:t>,</w:t>
      </w:r>
      <w:r w:rsidR="00AB361E">
        <w:rPr>
          <w:rFonts w:ascii="Cambria" w:hAnsi="Cambria" w:cs="Calibri"/>
        </w:rPr>
        <w:t xml:space="preserve"> based on the high </w:t>
      </w:r>
      <w:r w:rsidR="00AB361E" w:rsidRPr="007416D7">
        <w:rPr>
          <w:rFonts w:ascii="Cambria" w:hAnsi="Cambria" w:cs="Calibri"/>
          <w:vertAlign w:val="superscript"/>
        </w:rPr>
        <w:t>87</w:t>
      </w:r>
      <w:r w:rsidR="00AB361E">
        <w:rPr>
          <w:rFonts w:ascii="Cambria" w:hAnsi="Cambria" w:cs="Calibri"/>
        </w:rPr>
        <w:t>Sr/</w:t>
      </w:r>
      <w:r w:rsidR="00AB361E">
        <w:rPr>
          <w:rFonts w:ascii="Cambria" w:hAnsi="Cambria" w:cs="Calibri"/>
          <w:vertAlign w:val="superscript"/>
        </w:rPr>
        <w:t>86</w:t>
      </w:r>
      <w:r w:rsidR="00AB361E">
        <w:rPr>
          <w:rFonts w:ascii="Cambria" w:hAnsi="Cambria" w:cs="Calibri"/>
        </w:rPr>
        <w:t>Sr ratio</w:t>
      </w:r>
      <w:r w:rsidR="00A41193">
        <w:rPr>
          <w:rFonts w:ascii="Cambria" w:hAnsi="Cambria" w:cs="Calibri"/>
        </w:rPr>
        <w:t xml:space="preserve"> </w:t>
      </w:r>
      <w:proofErr w:type="gramStart"/>
      <w:r w:rsidR="00AB361E">
        <w:rPr>
          <w:rFonts w:ascii="Cambria" w:hAnsi="Cambria" w:cs="Calibri"/>
        </w:rPr>
        <w:t xml:space="preserve">of </w:t>
      </w:r>
      <w:r w:rsidR="007637C0">
        <w:rPr>
          <w:rFonts w:ascii="Cambria" w:hAnsi="Cambria" w:cs="Calibri"/>
        </w:rPr>
        <w:t xml:space="preserve"> the</w:t>
      </w:r>
      <w:proofErr w:type="gramEnd"/>
      <w:r w:rsidR="007637C0">
        <w:rPr>
          <w:rFonts w:ascii="Cambria" w:hAnsi="Cambria" w:cs="Calibri"/>
        </w:rPr>
        <w:t xml:space="preserve"> &gt;63 </w:t>
      </w:r>
      <w:r w:rsidR="00BB7F64">
        <w:rPr>
          <w:rFonts w:ascii="Cambria" w:hAnsi="Cambria" w:cs="Calibri"/>
        </w:rPr>
        <w:t>µ</w:t>
      </w:r>
      <w:r w:rsidR="007637C0">
        <w:rPr>
          <w:rFonts w:ascii="Cambria" w:hAnsi="Cambria" w:cs="Calibri"/>
        </w:rPr>
        <w:t>m fraction of Natal Valley</w:t>
      </w:r>
      <w:r w:rsidR="007637C0" w:rsidRPr="00FB3D07">
        <w:rPr>
          <w:rFonts w:ascii="Cambria" w:hAnsi="Cambria" w:cs="Calibri"/>
        </w:rPr>
        <w:t xml:space="preserve"> </w:t>
      </w:r>
      <w:r w:rsidR="007637C0">
        <w:rPr>
          <w:rFonts w:ascii="Cambria" w:hAnsi="Cambria" w:cs="Calibri"/>
        </w:rPr>
        <w:t xml:space="preserve">sediment, </w:t>
      </w:r>
      <w:r w:rsidR="00A41193">
        <w:rPr>
          <w:rFonts w:ascii="Cambria" w:hAnsi="Cambria" w:cs="Calibri"/>
        </w:rPr>
        <w:t xml:space="preserve">which </w:t>
      </w:r>
      <w:r w:rsidR="007637C0" w:rsidRPr="00FB3D07">
        <w:rPr>
          <w:rFonts w:ascii="Cambria" w:hAnsi="Cambria" w:cs="Calibri"/>
        </w:rPr>
        <w:t>reflect</w:t>
      </w:r>
      <w:r w:rsidR="00A41193">
        <w:rPr>
          <w:rFonts w:ascii="Cambria" w:hAnsi="Cambria" w:cs="Calibri"/>
        </w:rPr>
        <w:t>s</w:t>
      </w:r>
      <w:r w:rsidR="007637C0" w:rsidRPr="00FB3D07">
        <w:rPr>
          <w:rFonts w:ascii="Cambria" w:hAnsi="Cambria" w:cs="Calibri"/>
        </w:rPr>
        <w:t xml:space="preserve"> </w:t>
      </w:r>
      <w:r w:rsidR="007637C0">
        <w:rPr>
          <w:rFonts w:ascii="Cambria" w:hAnsi="Cambria" w:cs="Calibri"/>
        </w:rPr>
        <w:t xml:space="preserve">the Archean age of the Kaapvaal and Zimbabwe Cratons </w:t>
      </w:r>
      <w:r w:rsidR="00A41193">
        <w:rPr>
          <w:rFonts w:ascii="Cambria" w:hAnsi="Cambria" w:cs="Calibri"/>
        </w:rPr>
        <w:t xml:space="preserve">that are </w:t>
      </w:r>
      <w:r w:rsidR="007637C0">
        <w:rPr>
          <w:rFonts w:ascii="Cambria" w:hAnsi="Cambria" w:cs="Calibri"/>
        </w:rPr>
        <w:t>eroded by the Zambezi and Limpopo</w:t>
      </w:r>
      <w:r w:rsidR="00F2465C">
        <w:rPr>
          <w:rFonts w:ascii="Cambria" w:hAnsi="Cambria" w:cs="Calibri"/>
        </w:rPr>
        <w:t xml:space="preserve"> Rivers</w:t>
      </w:r>
      <w:r w:rsidR="007637C0">
        <w:rPr>
          <w:rFonts w:ascii="Cambria" w:hAnsi="Cambria" w:cs="Calibri"/>
        </w:rPr>
        <w:t xml:space="preserve"> </w:t>
      </w:r>
      <w:r w:rsidR="00E56054" w:rsidRPr="00E56054">
        <w:rPr>
          <w:rFonts w:ascii="Cambria" w:hAnsi="Cambria" w:cs="Calibri"/>
        </w:rPr>
        <w:t>(Franzese et al., 2006, 2009)</w:t>
      </w:r>
      <w:r w:rsidR="00A41193">
        <w:rPr>
          <w:rFonts w:ascii="Cambria" w:hAnsi="Cambria" w:cs="Calibri"/>
        </w:rPr>
        <w:t xml:space="preserve"> </w:t>
      </w:r>
      <w:r w:rsidR="007637C0" w:rsidRPr="00FB3D07">
        <w:rPr>
          <w:rFonts w:ascii="Cambria" w:hAnsi="Cambria" w:cs="Calibri"/>
        </w:rPr>
        <w:t xml:space="preserve">(Figure </w:t>
      </w:r>
      <w:r w:rsidR="007637C0">
        <w:rPr>
          <w:rFonts w:ascii="Cambria" w:hAnsi="Cambria" w:cs="Calibri"/>
        </w:rPr>
        <w:t>1</w:t>
      </w:r>
      <w:r w:rsidR="007637C0" w:rsidRPr="00FB3D07">
        <w:rPr>
          <w:rFonts w:ascii="Cambria" w:hAnsi="Cambria" w:cs="Calibri"/>
        </w:rPr>
        <w:t>).</w:t>
      </w:r>
      <w:r w:rsidR="007637C0">
        <w:rPr>
          <w:rFonts w:ascii="Cambria" w:hAnsi="Cambria" w:cs="Calibri"/>
        </w:rPr>
        <w:t xml:space="preserve"> </w:t>
      </w:r>
      <w:r w:rsidR="007637C0" w:rsidRPr="00D268FF">
        <w:rPr>
          <w:rFonts w:ascii="Cambria" w:hAnsi="Cambria" w:cs="Calibri"/>
        </w:rPr>
        <w:t xml:space="preserve">Sediment from these rivers is presumably transported to the Natal Valley via the Mozambique Current, estimated today to have a 15 </w:t>
      </w:r>
      <w:proofErr w:type="spellStart"/>
      <w:r w:rsidR="007637C0" w:rsidRPr="00D268FF">
        <w:rPr>
          <w:rFonts w:ascii="Cambria" w:hAnsi="Cambria" w:cs="Calibri"/>
        </w:rPr>
        <w:t>Sv</w:t>
      </w:r>
      <w:proofErr w:type="spellEnd"/>
      <w:r w:rsidR="007637C0" w:rsidRPr="00D268FF">
        <w:rPr>
          <w:rFonts w:ascii="Cambria" w:hAnsi="Cambria" w:cs="Calibri"/>
        </w:rPr>
        <w:t xml:space="preserve"> flux </w:t>
      </w:r>
      <w:r w:rsidR="00E56054" w:rsidRPr="00E56054">
        <w:rPr>
          <w:rFonts w:ascii="Cambria" w:hAnsi="Cambria" w:cs="Calibri"/>
        </w:rPr>
        <w:t>(</w:t>
      </w:r>
      <w:proofErr w:type="spellStart"/>
      <w:r w:rsidR="00E56054" w:rsidRPr="00E56054">
        <w:rPr>
          <w:rFonts w:ascii="Cambria" w:hAnsi="Cambria" w:cs="Calibri"/>
        </w:rPr>
        <w:t>Ridderinkhof</w:t>
      </w:r>
      <w:proofErr w:type="spellEnd"/>
      <w:r w:rsidR="00E56054" w:rsidRPr="00E56054">
        <w:rPr>
          <w:rFonts w:ascii="Cambria" w:hAnsi="Cambria" w:cs="Calibri"/>
        </w:rPr>
        <w:t xml:space="preserve"> et al., 2010)</w:t>
      </w:r>
      <w:r w:rsidR="00A41193">
        <w:rPr>
          <w:rFonts w:ascii="Cambria" w:hAnsi="Cambria" w:cs="Calibri"/>
        </w:rPr>
        <w:t xml:space="preserve"> </w:t>
      </w:r>
      <w:r w:rsidR="007637C0" w:rsidRPr="00D268FF">
        <w:rPr>
          <w:rFonts w:ascii="Cambria" w:hAnsi="Cambria" w:cs="Calibri"/>
        </w:rPr>
        <w:t xml:space="preserve">(Figure </w:t>
      </w:r>
      <w:r w:rsidR="007637C0">
        <w:rPr>
          <w:rFonts w:ascii="Cambria" w:hAnsi="Cambria" w:cs="Calibri"/>
        </w:rPr>
        <w:t>1</w:t>
      </w:r>
      <w:r w:rsidR="007637C0" w:rsidRPr="00D268FF">
        <w:rPr>
          <w:rFonts w:ascii="Cambria" w:hAnsi="Cambria" w:cs="Calibri"/>
        </w:rPr>
        <w:t>)</w:t>
      </w:r>
      <w:r w:rsidR="007637C0" w:rsidRPr="007416D7">
        <w:rPr>
          <w:rFonts w:ascii="Cambria" w:hAnsi="Cambria" w:cs="Calibri"/>
        </w:rPr>
        <w:t xml:space="preserve"> </w:t>
      </w:r>
      <w:r w:rsidR="007637C0">
        <w:rPr>
          <w:rFonts w:ascii="Cambria" w:hAnsi="Cambria" w:cs="Calibri"/>
        </w:rPr>
        <w:t>and ultimately the Agulhas Current</w:t>
      </w:r>
      <w:r w:rsidR="007637C0" w:rsidRPr="00D268FF">
        <w:rPr>
          <w:rFonts w:ascii="Cambria" w:hAnsi="Cambria" w:cs="Calibri"/>
        </w:rPr>
        <w:t>.</w:t>
      </w:r>
    </w:p>
    <w:p w14:paraId="4F125CCD" w14:textId="7EA195CF" w:rsidR="00DD5C86" w:rsidRPr="007637C0" w:rsidRDefault="002C51FE" w:rsidP="00741544">
      <w:pPr>
        <w:snapToGrid w:val="0"/>
        <w:spacing w:line="480" w:lineRule="auto"/>
        <w:jc w:val="both"/>
        <w:rPr>
          <w:rFonts w:ascii="Cambria" w:hAnsi="Cambria"/>
          <w:color w:val="000000" w:themeColor="text1"/>
        </w:rPr>
      </w:pPr>
      <w:r>
        <w:rPr>
          <w:rFonts w:ascii="Cambria" w:hAnsi="Cambria"/>
        </w:rPr>
        <w:t xml:space="preserve">Work conducted </w:t>
      </w:r>
      <w:r w:rsidR="00233E6E">
        <w:rPr>
          <w:rFonts w:ascii="Cambria" w:hAnsi="Cambria"/>
        </w:rPr>
        <w:t xml:space="preserve">by </w:t>
      </w:r>
      <w:r w:rsidR="00E56054" w:rsidRPr="00E56054">
        <w:rPr>
          <w:rFonts w:ascii="Cambria" w:hAnsi="Cambria"/>
        </w:rPr>
        <w:t>Simon et al. (2015)</w:t>
      </w:r>
      <w:r>
        <w:rPr>
          <w:rFonts w:ascii="Cambria" w:hAnsi="Cambria"/>
        </w:rPr>
        <w:t xml:space="preserve"> </w:t>
      </w:r>
      <w:r w:rsidR="00233E6E">
        <w:rPr>
          <w:rFonts w:ascii="Cambria" w:hAnsi="Cambria"/>
        </w:rPr>
        <w:t>on a piston core collected near</w:t>
      </w:r>
      <w:r w:rsidR="00F2465C">
        <w:rPr>
          <w:rFonts w:ascii="Cambria" w:hAnsi="Cambria"/>
        </w:rPr>
        <w:t xml:space="preserve"> </w:t>
      </w:r>
      <w:r w:rsidR="00BB7F64">
        <w:rPr>
          <w:rFonts w:ascii="Cambria" w:hAnsi="Cambria"/>
        </w:rPr>
        <w:t>S</w:t>
      </w:r>
      <w:r>
        <w:rPr>
          <w:rFonts w:ascii="Cambria" w:hAnsi="Cambria"/>
        </w:rPr>
        <w:t>ite</w:t>
      </w:r>
      <w:r w:rsidR="00233E6E">
        <w:rPr>
          <w:rFonts w:ascii="Cambria" w:hAnsi="Cambria"/>
        </w:rPr>
        <w:t xml:space="preserve"> U1474 </w:t>
      </w:r>
      <w:r w:rsidR="00F2465C">
        <w:rPr>
          <w:rFonts w:ascii="Cambria" w:hAnsi="Cambria"/>
        </w:rPr>
        <w:t>for the pre-site survey</w:t>
      </w:r>
      <w:r>
        <w:rPr>
          <w:rFonts w:ascii="Cambria" w:hAnsi="Cambria"/>
        </w:rPr>
        <w:t xml:space="preserve"> (CD-154-10-06P, </w:t>
      </w:r>
      <w:r w:rsidRPr="002C51FE">
        <w:rPr>
          <w:rFonts w:ascii="Cambria" w:hAnsi="Cambria"/>
        </w:rPr>
        <w:t>31°10.36′ S, 032° 08.91′ E, 3076 m water depth</w:t>
      </w:r>
      <w:r>
        <w:rPr>
          <w:rFonts w:ascii="Cambria" w:hAnsi="Cambria"/>
        </w:rPr>
        <w:t>) u</w:t>
      </w:r>
      <w:r w:rsidR="00C3012C">
        <w:rPr>
          <w:rFonts w:ascii="Cambria" w:hAnsi="Cambria"/>
        </w:rPr>
        <w:t xml:space="preserve">sed the Fe/K ratio of bulk sediment derived </w:t>
      </w:r>
      <w:r w:rsidR="00165587">
        <w:rPr>
          <w:rFonts w:ascii="Cambria" w:hAnsi="Cambria"/>
        </w:rPr>
        <w:t xml:space="preserve">from </w:t>
      </w:r>
      <w:r>
        <w:rPr>
          <w:rFonts w:ascii="Cambria" w:hAnsi="Cambria"/>
        </w:rPr>
        <w:t>XRF core scanning</w:t>
      </w:r>
      <w:r w:rsidR="00C3012C">
        <w:rPr>
          <w:rFonts w:ascii="Cambria" w:hAnsi="Cambria"/>
        </w:rPr>
        <w:t xml:space="preserve"> to monitor the changing character of the terrigenous fraction</w:t>
      </w:r>
      <w:r>
        <w:rPr>
          <w:rFonts w:ascii="Cambria" w:hAnsi="Cambria"/>
        </w:rPr>
        <w:t xml:space="preserve">. </w:t>
      </w:r>
      <w:r w:rsidR="00CD35A6">
        <w:rPr>
          <w:rFonts w:ascii="Cambria" w:hAnsi="Cambria"/>
        </w:rPr>
        <w:t xml:space="preserve">Because K is more mobile during weathering than </w:t>
      </w:r>
      <w:proofErr w:type="gramStart"/>
      <w:r w:rsidR="00CD35A6">
        <w:rPr>
          <w:rFonts w:ascii="Cambria" w:hAnsi="Cambria"/>
        </w:rPr>
        <w:t xml:space="preserve">Fe  </w:t>
      </w:r>
      <w:r w:rsidR="00E56054" w:rsidRPr="00E56054">
        <w:rPr>
          <w:rFonts w:ascii="Cambria" w:hAnsi="Cambria"/>
        </w:rPr>
        <w:t>(</w:t>
      </w:r>
      <w:proofErr w:type="spellStart"/>
      <w:proofErr w:type="gramEnd"/>
      <w:r w:rsidR="00E56054" w:rsidRPr="00E56054">
        <w:rPr>
          <w:rFonts w:ascii="Cambria" w:hAnsi="Cambria"/>
        </w:rPr>
        <w:t>Kossoff</w:t>
      </w:r>
      <w:proofErr w:type="spellEnd"/>
      <w:r w:rsidR="00E56054" w:rsidRPr="00E56054">
        <w:rPr>
          <w:rFonts w:ascii="Cambria" w:hAnsi="Cambria"/>
        </w:rPr>
        <w:t xml:space="preserve"> et al., 2012)</w:t>
      </w:r>
      <w:r w:rsidR="00E56054">
        <w:rPr>
          <w:rFonts w:ascii="Cambria" w:hAnsi="Cambria"/>
        </w:rPr>
        <w:t xml:space="preserve"> </w:t>
      </w:r>
      <w:r w:rsidR="00CD35A6">
        <w:rPr>
          <w:rFonts w:ascii="Cambria" w:hAnsi="Cambria"/>
        </w:rPr>
        <w:t>and the spatial distribution of Fe and K in surface marine sediments tends to reflect the wetness or dryness of proximal sediment sources</w:t>
      </w:r>
      <w:r w:rsidR="00E56054">
        <w:rPr>
          <w:rFonts w:ascii="Cambria" w:hAnsi="Cambria"/>
        </w:rPr>
        <w:t xml:space="preserve"> </w:t>
      </w:r>
      <w:r w:rsidR="00E56054" w:rsidRPr="00E56054">
        <w:rPr>
          <w:rFonts w:ascii="Cambria" w:hAnsi="Cambria"/>
        </w:rPr>
        <w:t>(</w:t>
      </w:r>
      <w:proofErr w:type="spellStart"/>
      <w:r w:rsidR="00E56054" w:rsidRPr="00E56054">
        <w:rPr>
          <w:rFonts w:ascii="Cambria" w:hAnsi="Cambria"/>
        </w:rPr>
        <w:t>Govin</w:t>
      </w:r>
      <w:proofErr w:type="spellEnd"/>
      <w:r w:rsidR="00E56054" w:rsidRPr="00E56054">
        <w:rPr>
          <w:rFonts w:ascii="Cambria" w:hAnsi="Cambria"/>
        </w:rPr>
        <w:t xml:space="preserve"> et al., 2012)</w:t>
      </w:r>
      <w:r w:rsidR="00CD35A6">
        <w:rPr>
          <w:rFonts w:ascii="Cambria" w:hAnsi="Cambria"/>
        </w:rPr>
        <w:t xml:space="preserve">, </w:t>
      </w:r>
      <w:r w:rsidR="00E56054">
        <w:rPr>
          <w:rFonts w:ascii="Cambria" w:hAnsi="Cambria"/>
        </w:rPr>
        <w:t xml:space="preserve"> </w:t>
      </w:r>
      <w:r w:rsidR="00E56054" w:rsidRPr="00E56054">
        <w:rPr>
          <w:rFonts w:ascii="Cambria" w:hAnsi="Cambria"/>
        </w:rPr>
        <w:t xml:space="preserve">Simon et al. (2015) </w:t>
      </w:r>
      <w:r w:rsidR="007637C0">
        <w:rPr>
          <w:rFonts w:ascii="Cambria" w:hAnsi="Cambria"/>
        </w:rPr>
        <w:t>argued</w:t>
      </w:r>
      <w:r w:rsidR="00165587">
        <w:rPr>
          <w:rFonts w:ascii="Cambria" w:hAnsi="Cambria"/>
        </w:rPr>
        <w:t xml:space="preserve"> that</w:t>
      </w:r>
      <w:r w:rsidR="00CD35A6">
        <w:rPr>
          <w:rFonts w:ascii="Cambria" w:hAnsi="Cambria"/>
        </w:rPr>
        <w:t xml:space="preserve"> </w:t>
      </w:r>
      <w:r w:rsidR="00C3012C">
        <w:rPr>
          <w:rFonts w:ascii="Cambria" w:hAnsi="Cambria"/>
        </w:rPr>
        <w:t>the</w:t>
      </w:r>
      <w:r w:rsidR="00CD35A6">
        <w:rPr>
          <w:rFonts w:ascii="Cambria" w:hAnsi="Cambria"/>
        </w:rPr>
        <w:t xml:space="preserve"> </w:t>
      </w:r>
      <w:r w:rsidR="00C3012C">
        <w:rPr>
          <w:rFonts w:ascii="Cambria" w:hAnsi="Cambria"/>
        </w:rPr>
        <w:t xml:space="preserve">changing </w:t>
      </w:r>
      <w:r w:rsidR="00CD35A6">
        <w:rPr>
          <w:rFonts w:ascii="Cambria" w:hAnsi="Cambria"/>
        </w:rPr>
        <w:t xml:space="preserve">Fe/K </w:t>
      </w:r>
      <w:r w:rsidR="00C3012C">
        <w:rPr>
          <w:rFonts w:ascii="Cambria" w:hAnsi="Cambria"/>
        </w:rPr>
        <w:t>ratio indicate</w:t>
      </w:r>
      <w:r w:rsidR="00165587">
        <w:rPr>
          <w:rFonts w:ascii="Cambria" w:hAnsi="Cambria"/>
        </w:rPr>
        <w:t>d</w:t>
      </w:r>
      <w:r w:rsidR="00CD35A6">
        <w:rPr>
          <w:rFonts w:ascii="Cambria" w:hAnsi="Cambria"/>
        </w:rPr>
        <w:t xml:space="preserve"> changes in chemical weathering</w:t>
      </w:r>
      <w:r w:rsidR="00C3012C">
        <w:rPr>
          <w:rFonts w:ascii="Cambria" w:hAnsi="Cambria"/>
        </w:rPr>
        <w:t xml:space="preserve"> </w:t>
      </w:r>
      <w:r w:rsidR="00165587">
        <w:rPr>
          <w:rFonts w:ascii="Cambria" w:hAnsi="Cambria"/>
        </w:rPr>
        <w:t xml:space="preserve">as </w:t>
      </w:r>
      <w:r w:rsidR="007637C0">
        <w:rPr>
          <w:rFonts w:ascii="Cambria" w:hAnsi="Cambria"/>
        </w:rPr>
        <w:t>a consequence of changing hydroclimatic conditions</w:t>
      </w:r>
      <w:r w:rsidR="00CD35A6">
        <w:rPr>
          <w:rFonts w:ascii="Cambria" w:hAnsi="Cambria"/>
        </w:rPr>
        <w:t xml:space="preserve">. </w:t>
      </w:r>
      <w:r w:rsidR="00165587">
        <w:rPr>
          <w:rFonts w:ascii="Cambria" w:hAnsi="Cambria"/>
        </w:rPr>
        <w:t>They also</w:t>
      </w:r>
      <w:r w:rsidR="00C3012C">
        <w:rPr>
          <w:rFonts w:ascii="Cambria" w:hAnsi="Cambria"/>
        </w:rPr>
        <w:t xml:space="preserve"> </w:t>
      </w:r>
      <w:r>
        <w:rPr>
          <w:rFonts w:ascii="Cambria" w:hAnsi="Cambria"/>
        </w:rPr>
        <w:t>found precessional variation in the intensity of chemical weathering</w:t>
      </w:r>
      <w:r w:rsidR="007637C0">
        <w:rPr>
          <w:rFonts w:ascii="Cambria" w:hAnsi="Cambria"/>
        </w:rPr>
        <w:t xml:space="preserve"> of sediment</w:t>
      </w:r>
      <w:r>
        <w:rPr>
          <w:rFonts w:ascii="Cambria" w:hAnsi="Cambria"/>
        </w:rPr>
        <w:t xml:space="preserve">, consistent throughout the </w:t>
      </w:r>
      <w:r w:rsidR="00C3012C">
        <w:rPr>
          <w:rFonts w:ascii="Cambria" w:hAnsi="Cambria"/>
        </w:rPr>
        <w:t xml:space="preserve">270 </w:t>
      </w:r>
      <w:proofErr w:type="spellStart"/>
      <w:r w:rsidR="00C3012C">
        <w:rPr>
          <w:rFonts w:ascii="Cambria" w:hAnsi="Cambria"/>
        </w:rPr>
        <w:t>ky</w:t>
      </w:r>
      <w:proofErr w:type="spellEnd"/>
      <w:r w:rsidR="00C3012C">
        <w:rPr>
          <w:rFonts w:ascii="Cambria" w:hAnsi="Cambria"/>
        </w:rPr>
        <w:t xml:space="preserve"> length of the </w:t>
      </w:r>
      <w:r>
        <w:rPr>
          <w:rFonts w:ascii="Cambria" w:hAnsi="Cambria"/>
        </w:rPr>
        <w:t xml:space="preserve">record. </w:t>
      </w:r>
      <w:r w:rsidR="007637C0">
        <w:rPr>
          <w:rFonts w:ascii="Cambria" w:hAnsi="Cambria"/>
        </w:rPr>
        <w:t xml:space="preserve">A similar application of XRF core scanning on the 6 My record at </w:t>
      </w:r>
      <w:r w:rsidR="00165587">
        <w:rPr>
          <w:rFonts w:ascii="Cambria" w:hAnsi="Cambria"/>
        </w:rPr>
        <w:t xml:space="preserve">Site </w:t>
      </w:r>
      <w:r w:rsidR="007637C0">
        <w:rPr>
          <w:rFonts w:ascii="Cambria" w:hAnsi="Cambria"/>
        </w:rPr>
        <w:t xml:space="preserve">U1474 could be useful in monitoring hydroclimate on longer timescales. </w:t>
      </w:r>
    </w:p>
    <w:p w14:paraId="02592CA3" w14:textId="5D7F772D" w:rsidR="00266625" w:rsidRDefault="007D67E3" w:rsidP="000A2B23">
      <w:pPr>
        <w:pStyle w:val="Heading1"/>
        <w:numPr>
          <w:ilvl w:val="0"/>
          <w:numId w:val="15"/>
        </w:numPr>
        <w:spacing w:line="480" w:lineRule="auto"/>
        <w:contextualSpacing/>
        <w:jc w:val="both"/>
        <w:rPr>
          <w:rFonts w:ascii="Cambria" w:hAnsi="Cambria"/>
          <w:sz w:val="24"/>
          <w:szCs w:val="24"/>
        </w:rPr>
      </w:pPr>
      <w:r w:rsidRPr="00266625">
        <w:rPr>
          <w:rFonts w:ascii="Cambria" w:hAnsi="Cambria"/>
          <w:sz w:val="24"/>
          <w:szCs w:val="24"/>
        </w:rPr>
        <w:lastRenderedPageBreak/>
        <w:t>Methods and Materials</w:t>
      </w:r>
    </w:p>
    <w:p w14:paraId="7E53C215" w14:textId="6DAA93C2" w:rsidR="00741544" w:rsidRPr="00741544" w:rsidRDefault="00741544" w:rsidP="000A2B23">
      <w:pPr>
        <w:spacing w:line="480" w:lineRule="auto"/>
        <w:jc w:val="both"/>
        <w:rPr>
          <w:rFonts w:ascii="Cambria" w:hAnsi="Cambria"/>
        </w:rPr>
      </w:pPr>
      <w:r>
        <w:rPr>
          <w:rFonts w:ascii="Cambria" w:hAnsi="Cambria"/>
        </w:rPr>
        <w:t xml:space="preserve">In an effort to promote transparency and reproducibility in the geosciences, </w:t>
      </w:r>
      <w:r w:rsidR="002E785C">
        <w:rPr>
          <w:rFonts w:ascii="Cambria" w:hAnsi="Cambria"/>
        </w:rPr>
        <w:t xml:space="preserve">especially with large and cumbersome datasets such as XRF scans, </w:t>
      </w:r>
      <w:r>
        <w:rPr>
          <w:rFonts w:ascii="Cambria" w:hAnsi="Cambria"/>
        </w:rPr>
        <w:t>the entirety of the process detailed in this work is documented on GitHub, a</w:t>
      </w:r>
      <w:r w:rsidR="002E785C">
        <w:rPr>
          <w:rFonts w:ascii="Cambria" w:hAnsi="Cambria"/>
        </w:rPr>
        <w:t xml:space="preserve"> free online</w:t>
      </w:r>
      <w:r>
        <w:rPr>
          <w:rFonts w:ascii="Cambria" w:hAnsi="Cambria"/>
        </w:rPr>
        <w:t xml:space="preserve"> software version control platform commonly used for open source projects. This includes all of the raw data files, the XRF spectra for each scan</w:t>
      </w:r>
      <w:r w:rsidR="002E785C">
        <w:rPr>
          <w:rFonts w:ascii="Cambria" w:hAnsi="Cambria"/>
        </w:rPr>
        <w:t>,</w:t>
      </w:r>
      <w:r>
        <w:rPr>
          <w:rFonts w:ascii="Cambria" w:hAnsi="Cambria"/>
        </w:rPr>
        <w:t xml:space="preserve"> and element signal intensities from the ICP-OES, and </w:t>
      </w:r>
      <w:r w:rsidR="002E785C">
        <w:rPr>
          <w:rFonts w:ascii="Cambria" w:hAnsi="Cambria"/>
        </w:rPr>
        <w:t xml:space="preserve">all the code used to organize the data, calibrate the XRF scans, and produce figures. Each process is displayed in </w:t>
      </w:r>
      <w:proofErr w:type="gramStart"/>
      <w:r w:rsidR="002E785C">
        <w:rPr>
          <w:rFonts w:ascii="Cambria" w:hAnsi="Cambria"/>
        </w:rPr>
        <w:t>a</w:t>
      </w:r>
      <w:proofErr w:type="gramEnd"/>
      <w:r w:rsidR="002E785C">
        <w:rPr>
          <w:rFonts w:ascii="Cambria" w:hAnsi="Cambria"/>
        </w:rPr>
        <w:t xml:space="preserve"> </w:t>
      </w:r>
      <w:proofErr w:type="spellStart"/>
      <w:r w:rsidR="002E785C">
        <w:rPr>
          <w:rFonts w:ascii="Cambria" w:hAnsi="Cambria"/>
        </w:rPr>
        <w:t>IPython</w:t>
      </w:r>
      <w:proofErr w:type="spellEnd"/>
      <w:r w:rsidR="002E785C">
        <w:rPr>
          <w:rFonts w:ascii="Cambria" w:hAnsi="Cambria"/>
        </w:rPr>
        <w:t xml:space="preserve"> </w:t>
      </w:r>
      <w:proofErr w:type="spellStart"/>
      <w:r w:rsidR="002E785C">
        <w:rPr>
          <w:rFonts w:ascii="Cambria" w:hAnsi="Cambria"/>
        </w:rPr>
        <w:t>Jupyter</w:t>
      </w:r>
      <w:proofErr w:type="spellEnd"/>
      <w:r w:rsidR="002E785C">
        <w:rPr>
          <w:rFonts w:ascii="Cambria" w:hAnsi="Cambria"/>
        </w:rPr>
        <w:t xml:space="preserve"> Notebook, a web-based interactive computational environment. These can be examined by any reader in a web browser, or downloaded and re-processed by Python users. Each notebook can be viewed at </w:t>
      </w:r>
      <w:hyperlink r:id="rId6" w:history="1">
        <w:r w:rsidR="00F7134B" w:rsidRPr="00AE6AD7">
          <w:rPr>
            <w:rStyle w:val="Hyperlink"/>
            <w:rFonts w:ascii="Cambria" w:hAnsi="Cambria"/>
          </w:rPr>
          <w:t>https://github.com/danielbabin/U1474_XRF_Data_Report</w:t>
        </w:r>
      </w:hyperlink>
      <w:r w:rsidR="00F7134B">
        <w:rPr>
          <w:rFonts w:ascii="Cambria" w:hAnsi="Cambria"/>
        </w:rPr>
        <w:t xml:space="preserve"> </w:t>
      </w:r>
      <w:r w:rsidR="002E785C">
        <w:rPr>
          <w:rFonts w:ascii="Cambria" w:hAnsi="Cambria"/>
        </w:rPr>
        <w:t>under “Notebooks.”</w:t>
      </w:r>
    </w:p>
    <w:p w14:paraId="33BD0931" w14:textId="36B708D3" w:rsidR="00497FC6" w:rsidRDefault="00497FC6" w:rsidP="00741544">
      <w:pPr>
        <w:spacing w:line="480" w:lineRule="auto"/>
        <w:contextualSpacing/>
        <w:rPr>
          <w:rFonts w:ascii="Cambria" w:hAnsi="Cambria"/>
          <w:b/>
        </w:rPr>
      </w:pPr>
      <w:r>
        <w:rPr>
          <w:rFonts w:ascii="Cambria" w:hAnsi="Cambria"/>
          <w:b/>
        </w:rPr>
        <w:t>2.1 Data Collection</w:t>
      </w:r>
    </w:p>
    <w:p w14:paraId="08A7D43F" w14:textId="1D947061" w:rsidR="00994528" w:rsidRDefault="00994528" w:rsidP="002E785C">
      <w:pPr>
        <w:spacing w:line="480" w:lineRule="auto"/>
        <w:contextualSpacing/>
        <w:rPr>
          <w:rFonts w:ascii="Cambria" w:hAnsi="Cambria"/>
          <w:b/>
        </w:rPr>
      </w:pPr>
      <w:r>
        <w:rPr>
          <w:rFonts w:ascii="Cambria" w:hAnsi="Cambria"/>
          <w:b/>
        </w:rPr>
        <w:t>2.1.1 XRF Core Scans</w:t>
      </w:r>
    </w:p>
    <w:p w14:paraId="6BFB2BE1" w14:textId="3277E1D7" w:rsidR="00994528" w:rsidRDefault="00832996" w:rsidP="00520751">
      <w:pPr>
        <w:spacing w:line="480" w:lineRule="auto"/>
        <w:contextualSpacing/>
        <w:jc w:val="both"/>
        <w:rPr>
          <w:rFonts w:ascii="Cambria" w:hAnsi="Cambria"/>
          <w:color w:val="000000" w:themeColor="text1"/>
        </w:rPr>
      </w:pPr>
      <w:r>
        <w:rPr>
          <w:rFonts w:ascii="Cambria" w:hAnsi="Cambria"/>
          <w:bCs/>
        </w:rPr>
        <w:t>A</w:t>
      </w:r>
      <w:r w:rsidR="0032418E" w:rsidRPr="00520751">
        <w:rPr>
          <w:rFonts w:ascii="Cambria" w:hAnsi="Cambria"/>
        </w:rPr>
        <w:t xml:space="preserve">n </w:t>
      </w:r>
      <w:r w:rsidR="00C617C0">
        <w:rPr>
          <w:rFonts w:ascii="Cambria" w:hAnsi="Cambria"/>
        </w:rPr>
        <w:t>ITRAX</w:t>
      </w:r>
      <w:r w:rsidR="0032418E" w:rsidRPr="00520751">
        <w:rPr>
          <w:rFonts w:ascii="Cambria" w:hAnsi="Cambria"/>
        </w:rPr>
        <w:t xml:space="preserve"> Core Scanner</w:t>
      </w:r>
      <w:r w:rsidR="00C617C0">
        <w:rPr>
          <w:rFonts w:ascii="Cambria" w:hAnsi="Cambria"/>
        </w:rPr>
        <w:t xml:space="preserve"> </w:t>
      </w:r>
      <w:r w:rsidR="00E56054" w:rsidRPr="00E56054">
        <w:rPr>
          <w:rFonts w:ascii="Cambria" w:hAnsi="Cambria"/>
        </w:rPr>
        <w:t>(</w:t>
      </w:r>
      <w:proofErr w:type="spellStart"/>
      <w:r w:rsidR="00E56054" w:rsidRPr="00E56054">
        <w:rPr>
          <w:rFonts w:ascii="Cambria" w:hAnsi="Cambria"/>
        </w:rPr>
        <w:t>Croudace</w:t>
      </w:r>
      <w:proofErr w:type="spellEnd"/>
      <w:r w:rsidR="00E56054" w:rsidRPr="00E56054">
        <w:rPr>
          <w:rFonts w:ascii="Cambria" w:hAnsi="Cambria"/>
        </w:rPr>
        <w:t xml:space="preserve"> et al., 2006)</w:t>
      </w:r>
      <w:r w:rsidR="0032418E" w:rsidRPr="00520751">
        <w:rPr>
          <w:rFonts w:ascii="Cambria" w:hAnsi="Cambria"/>
        </w:rPr>
        <w:t xml:space="preserve"> in the Core Repository at Lamont-Doherty Earth Observatory</w:t>
      </w:r>
      <w:r>
        <w:rPr>
          <w:rFonts w:ascii="Cambria" w:hAnsi="Cambria"/>
        </w:rPr>
        <w:t xml:space="preserve"> was used to scan </w:t>
      </w:r>
      <w:r w:rsidR="00FC28D4" w:rsidRPr="00520751">
        <w:rPr>
          <w:rFonts w:ascii="Cambria" w:hAnsi="Cambria"/>
        </w:rPr>
        <w:t>21</w:t>
      </w:r>
      <w:r w:rsidR="00994528">
        <w:rPr>
          <w:rFonts w:ascii="Cambria" w:hAnsi="Cambria"/>
        </w:rPr>
        <w:t>3</w:t>
      </w:r>
      <w:r w:rsidR="00FC28D4" w:rsidRPr="00520751">
        <w:rPr>
          <w:rFonts w:ascii="Cambria" w:hAnsi="Cambria"/>
        </w:rPr>
        <w:t xml:space="preserve"> </w:t>
      </w:r>
      <w:r w:rsidR="00345569">
        <w:rPr>
          <w:rFonts w:ascii="Cambria" w:hAnsi="Cambria"/>
        </w:rPr>
        <w:t xml:space="preserve">archive half </w:t>
      </w:r>
      <w:r w:rsidR="00FC28D4" w:rsidRPr="00520751">
        <w:rPr>
          <w:rFonts w:ascii="Cambria" w:hAnsi="Cambria"/>
        </w:rPr>
        <w:t>sections</w:t>
      </w:r>
      <w:r w:rsidR="0095314F">
        <w:rPr>
          <w:rFonts w:ascii="Cambria" w:hAnsi="Cambria"/>
        </w:rPr>
        <w:t xml:space="preserve"> </w:t>
      </w:r>
      <w:r w:rsidR="00FC28D4" w:rsidRPr="00520751">
        <w:rPr>
          <w:rFonts w:ascii="Cambria" w:hAnsi="Cambria"/>
          <w:bCs/>
        </w:rPr>
        <w:t xml:space="preserve">composing the </w:t>
      </w:r>
      <w:r w:rsidR="00345569">
        <w:rPr>
          <w:rFonts w:ascii="Cambria" w:hAnsi="Cambria"/>
          <w:bCs/>
        </w:rPr>
        <w:t xml:space="preserve">Site </w:t>
      </w:r>
      <w:r w:rsidR="00FC28D4" w:rsidRPr="00520751">
        <w:rPr>
          <w:rFonts w:ascii="Cambria" w:hAnsi="Cambria"/>
          <w:bCs/>
        </w:rPr>
        <w:t xml:space="preserve">U1474 splice. </w:t>
      </w:r>
      <w:r w:rsidR="0042451A" w:rsidRPr="00520751">
        <w:rPr>
          <w:rFonts w:ascii="Cambria" w:hAnsi="Cambria"/>
          <w:bCs/>
        </w:rPr>
        <w:t xml:space="preserve">Each section was </w:t>
      </w:r>
      <w:r w:rsidR="00150D9E" w:rsidRPr="00520751">
        <w:rPr>
          <w:rFonts w:ascii="Cambria" w:hAnsi="Cambria"/>
          <w:bCs/>
        </w:rPr>
        <w:t xml:space="preserve">removed from refrigeration 30 minutes before measurement to allow the core to warm to room temperature. Surface roughness was removed from the core </w:t>
      </w:r>
      <w:r w:rsidR="007029F6">
        <w:rPr>
          <w:rFonts w:ascii="Cambria" w:hAnsi="Cambria"/>
          <w:bCs/>
        </w:rPr>
        <w:t xml:space="preserve">with a plastic card, </w:t>
      </w:r>
      <w:r w:rsidR="00150D9E" w:rsidRPr="00520751">
        <w:rPr>
          <w:rFonts w:ascii="Cambria" w:hAnsi="Cambria"/>
          <w:bCs/>
        </w:rPr>
        <w:t xml:space="preserve">and </w:t>
      </w:r>
      <w:r w:rsidR="007029F6">
        <w:rPr>
          <w:rFonts w:ascii="Cambria" w:hAnsi="Cambria"/>
          <w:bCs/>
        </w:rPr>
        <w:t>the core</w:t>
      </w:r>
      <w:r w:rsidR="00150D9E" w:rsidRPr="00520751">
        <w:rPr>
          <w:rFonts w:ascii="Cambria" w:hAnsi="Cambria"/>
          <w:bCs/>
        </w:rPr>
        <w:t xml:space="preserve"> was </w:t>
      </w:r>
      <w:r w:rsidR="0042451A" w:rsidRPr="00520751">
        <w:rPr>
          <w:rFonts w:ascii="Cambria" w:hAnsi="Cambria"/>
          <w:color w:val="000000"/>
          <w:shd w:val="clear" w:color="auto" w:fill="FFFFFF"/>
        </w:rPr>
        <w:t xml:space="preserve">covered with 4 </w:t>
      </w:r>
      <w:proofErr w:type="spellStart"/>
      <w:r w:rsidR="0042451A" w:rsidRPr="00520751">
        <w:rPr>
          <w:rFonts w:ascii="Cambria" w:hAnsi="Cambria"/>
          <w:color w:val="000000"/>
          <w:shd w:val="clear" w:color="auto" w:fill="FFFFFF"/>
        </w:rPr>
        <w:t>μm</w:t>
      </w:r>
      <w:proofErr w:type="spellEnd"/>
      <w:r w:rsidR="0042451A" w:rsidRPr="00520751">
        <w:rPr>
          <w:rFonts w:ascii="Cambria" w:hAnsi="Cambria"/>
          <w:color w:val="000000"/>
          <w:shd w:val="clear" w:color="auto" w:fill="FFFFFF"/>
        </w:rPr>
        <w:t xml:space="preserve"> thick </w:t>
      </w:r>
      <w:proofErr w:type="spellStart"/>
      <w:r w:rsidR="0042451A" w:rsidRPr="00520751">
        <w:rPr>
          <w:rFonts w:ascii="Cambria" w:hAnsi="Cambria"/>
          <w:color w:val="000000"/>
          <w:shd w:val="clear" w:color="auto" w:fill="FFFFFF"/>
        </w:rPr>
        <w:t>Ultralene</w:t>
      </w:r>
      <w:proofErr w:type="spellEnd"/>
      <w:r w:rsidR="0042451A" w:rsidRPr="00520751">
        <w:rPr>
          <w:rFonts w:ascii="Cambria" w:hAnsi="Cambria"/>
          <w:color w:val="000000"/>
          <w:shd w:val="clear" w:color="auto" w:fill="FFFFFF"/>
        </w:rPr>
        <w:t xml:space="preserve"> plastic film (SPEX </w:t>
      </w:r>
      <w:proofErr w:type="spellStart"/>
      <w:r w:rsidR="0042451A" w:rsidRPr="00520751">
        <w:rPr>
          <w:rFonts w:ascii="Cambria" w:hAnsi="Cambria"/>
          <w:color w:val="000000"/>
          <w:shd w:val="clear" w:color="auto" w:fill="FFFFFF"/>
        </w:rPr>
        <w:t>Centriprep</w:t>
      </w:r>
      <w:proofErr w:type="spellEnd"/>
      <w:r w:rsidR="0042451A" w:rsidRPr="00520751">
        <w:rPr>
          <w:rFonts w:ascii="Cambria" w:hAnsi="Cambria"/>
          <w:color w:val="000000"/>
          <w:shd w:val="clear" w:color="auto" w:fill="FFFFFF"/>
        </w:rPr>
        <w:t>, Inc.) before being placed on the scanner</w:t>
      </w:r>
      <w:r w:rsidR="00994528">
        <w:rPr>
          <w:rFonts w:ascii="Cambria" w:hAnsi="Cambria"/>
          <w:color w:val="000000"/>
          <w:shd w:val="clear" w:color="auto" w:fill="FFFFFF"/>
        </w:rPr>
        <w:t xml:space="preserve">, which is essential to minimize variation in parameter </w:t>
      </w:r>
      <w:r w:rsidR="00C617C0">
        <w:rPr>
          <w:rFonts w:ascii="Cambria" w:hAnsi="Cambria"/>
          <w:color w:val="000000" w:themeColor="text1"/>
          <w:shd w:val="clear" w:color="auto" w:fill="FFFFFF"/>
        </w:rPr>
        <w:t>S</w:t>
      </w:r>
      <w:r w:rsidR="00F2465C">
        <w:rPr>
          <w:rFonts w:ascii="Cambria" w:hAnsi="Cambria"/>
          <w:color w:val="000000" w:themeColor="text1"/>
          <w:shd w:val="clear" w:color="auto" w:fill="FFFFFF"/>
        </w:rPr>
        <w:t xml:space="preserve"> </w:t>
      </w:r>
      <w:r w:rsidR="00784055">
        <w:rPr>
          <w:rFonts w:ascii="Cambria" w:hAnsi="Cambria"/>
          <w:color w:val="000000" w:themeColor="text1"/>
          <w:shd w:val="clear" w:color="auto" w:fill="FFFFFF"/>
        </w:rPr>
        <w:t>(</w:t>
      </w:r>
      <w:r w:rsidR="00F2465C">
        <w:rPr>
          <w:rFonts w:ascii="Cambria" w:hAnsi="Cambria"/>
          <w:color w:val="000000" w:themeColor="text1"/>
          <w:shd w:val="clear" w:color="auto" w:fill="FFFFFF"/>
        </w:rPr>
        <w:t>measurement geometry</w:t>
      </w:r>
      <w:r w:rsidR="00233E6E">
        <w:rPr>
          <w:rFonts w:ascii="Cambria" w:hAnsi="Cambria"/>
          <w:color w:val="000000" w:themeColor="text1"/>
          <w:shd w:val="clear" w:color="auto" w:fill="FFFFFF"/>
        </w:rPr>
        <w:t xml:space="preserve"> and specimen inhomogeneity</w:t>
      </w:r>
      <w:r w:rsidR="00784055">
        <w:rPr>
          <w:rFonts w:ascii="Cambria" w:hAnsi="Cambria"/>
          <w:color w:val="000000" w:themeColor="text1"/>
          <w:shd w:val="clear" w:color="auto" w:fill="FFFFFF"/>
        </w:rPr>
        <w:t>)</w:t>
      </w:r>
      <w:r w:rsidR="00994528">
        <w:rPr>
          <w:rFonts w:ascii="Cambria" w:hAnsi="Cambria"/>
          <w:color w:val="FF0000"/>
          <w:shd w:val="clear" w:color="auto" w:fill="FFFFFF"/>
        </w:rPr>
        <w:t xml:space="preserve"> </w:t>
      </w:r>
      <w:r w:rsidR="00994528">
        <w:rPr>
          <w:rFonts w:ascii="Cambria" w:hAnsi="Cambria"/>
          <w:color w:val="000000" w:themeColor="text1"/>
          <w:shd w:val="clear" w:color="auto" w:fill="FFFFFF"/>
        </w:rPr>
        <w:t xml:space="preserve">in the XRF calibration </w:t>
      </w:r>
      <w:r w:rsidR="00E56054" w:rsidRPr="00E56054">
        <w:rPr>
          <w:rFonts w:ascii="Cambria" w:hAnsi="Cambria"/>
          <w:color w:val="000000"/>
          <w:shd w:val="clear" w:color="auto" w:fill="FFFFFF"/>
        </w:rPr>
        <w:t>(</w:t>
      </w:r>
      <w:proofErr w:type="spellStart"/>
      <w:r w:rsidR="00E56054" w:rsidRPr="00E56054">
        <w:rPr>
          <w:rFonts w:ascii="Cambria" w:hAnsi="Cambria"/>
          <w:color w:val="000000"/>
          <w:shd w:val="clear" w:color="auto" w:fill="FFFFFF"/>
        </w:rPr>
        <w:t>Weltje</w:t>
      </w:r>
      <w:proofErr w:type="spellEnd"/>
      <w:r w:rsidR="00E56054" w:rsidRPr="00E56054">
        <w:rPr>
          <w:rFonts w:ascii="Cambria" w:hAnsi="Cambria"/>
          <w:color w:val="000000"/>
          <w:shd w:val="clear" w:color="auto" w:fill="FFFFFF"/>
        </w:rPr>
        <w:t xml:space="preserve"> &amp; </w:t>
      </w:r>
      <w:proofErr w:type="spellStart"/>
      <w:r w:rsidR="00E56054" w:rsidRPr="00E56054">
        <w:rPr>
          <w:rFonts w:ascii="Cambria" w:hAnsi="Cambria"/>
          <w:color w:val="000000"/>
          <w:shd w:val="clear" w:color="auto" w:fill="FFFFFF"/>
        </w:rPr>
        <w:t>Tjallingii</w:t>
      </w:r>
      <w:proofErr w:type="spellEnd"/>
      <w:r w:rsidR="00E56054" w:rsidRPr="00E56054">
        <w:rPr>
          <w:rFonts w:ascii="Cambria" w:hAnsi="Cambria"/>
          <w:color w:val="000000"/>
          <w:shd w:val="clear" w:color="auto" w:fill="FFFFFF"/>
        </w:rPr>
        <w:t xml:space="preserve">, 2008). </w:t>
      </w:r>
      <w:r w:rsidR="00150D9E" w:rsidRPr="00520751">
        <w:rPr>
          <w:rFonts w:ascii="Cambria" w:hAnsi="Cambria"/>
          <w:color w:val="000000"/>
          <w:shd w:val="clear" w:color="auto" w:fill="FFFFFF"/>
        </w:rPr>
        <w:t>Warming before adding the film helps prevent condensation on the film</w:t>
      </w:r>
      <w:r w:rsidR="00345569">
        <w:rPr>
          <w:rFonts w:ascii="Cambria" w:hAnsi="Cambria"/>
          <w:color w:val="000000"/>
          <w:shd w:val="clear" w:color="auto" w:fill="FFFFFF"/>
        </w:rPr>
        <w:t xml:space="preserve"> as</w:t>
      </w:r>
      <w:r>
        <w:rPr>
          <w:rFonts w:ascii="Cambria" w:hAnsi="Cambria"/>
          <w:color w:val="000000"/>
          <w:shd w:val="clear" w:color="auto" w:fill="FFFFFF"/>
        </w:rPr>
        <w:t xml:space="preserve"> </w:t>
      </w:r>
      <w:r w:rsidR="00345569">
        <w:rPr>
          <w:rFonts w:ascii="Cambria" w:hAnsi="Cambria"/>
          <w:color w:val="000000"/>
          <w:shd w:val="clear" w:color="auto" w:fill="FFFFFF"/>
        </w:rPr>
        <w:t>c</w:t>
      </w:r>
      <w:r>
        <w:rPr>
          <w:rFonts w:ascii="Cambria" w:hAnsi="Cambria"/>
          <w:color w:val="000000"/>
          <w:shd w:val="clear" w:color="auto" w:fill="FFFFFF"/>
        </w:rPr>
        <w:t>ondensation</w:t>
      </w:r>
      <w:r w:rsidR="00150D9E" w:rsidRPr="00520751">
        <w:rPr>
          <w:rFonts w:ascii="Cambria" w:hAnsi="Cambria"/>
          <w:color w:val="000000"/>
          <w:shd w:val="clear" w:color="auto" w:fill="FFFFFF"/>
        </w:rPr>
        <w:t xml:space="preserve"> absorbs X-</w:t>
      </w:r>
      <w:r w:rsidR="009E6E4F">
        <w:rPr>
          <w:rFonts w:ascii="Cambria" w:hAnsi="Cambria"/>
          <w:color w:val="000000"/>
          <w:shd w:val="clear" w:color="auto" w:fill="FFFFFF"/>
        </w:rPr>
        <w:t>r</w:t>
      </w:r>
      <w:r w:rsidR="00150D9E" w:rsidRPr="00520751">
        <w:rPr>
          <w:rFonts w:ascii="Cambria" w:hAnsi="Cambria"/>
          <w:color w:val="000000"/>
          <w:shd w:val="clear" w:color="auto" w:fill="FFFFFF"/>
        </w:rPr>
        <w:t>ay spectra, especially biasing light elements</w:t>
      </w:r>
      <w:r w:rsidR="00E56054">
        <w:rPr>
          <w:rFonts w:ascii="Cambria" w:hAnsi="Cambria"/>
          <w:color w:val="000000"/>
          <w:shd w:val="clear" w:color="auto" w:fill="FFFFFF"/>
        </w:rPr>
        <w:t xml:space="preserve"> </w:t>
      </w:r>
      <w:r w:rsidR="00E56054" w:rsidRPr="00E56054">
        <w:rPr>
          <w:rFonts w:ascii="Cambria" w:hAnsi="Cambria"/>
          <w:color w:val="000000"/>
          <w:shd w:val="clear" w:color="auto" w:fill="FFFFFF"/>
        </w:rPr>
        <w:t>(Kido et al., 2006)</w:t>
      </w:r>
      <w:r w:rsidR="00150D9E" w:rsidRPr="00520751">
        <w:rPr>
          <w:rFonts w:ascii="Cambria" w:hAnsi="Cambria"/>
          <w:color w:val="000000"/>
          <w:shd w:val="clear" w:color="auto" w:fill="FFFFFF"/>
        </w:rPr>
        <w:t xml:space="preserve">. </w:t>
      </w:r>
      <w:r w:rsidR="00994528" w:rsidRPr="000E4474">
        <w:rPr>
          <w:rFonts w:ascii="Cambria" w:hAnsi="Cambria"/>
          <w:color w:val="000000" w:themeColor="text1"/>
          <w:shd w:val="clear" w:color="auto" w:fill="FFFFFF"/>
        </w:rPr>
        <w:t xml:space="preserve">X-ray illumination area was set at </w:t>
      </w:r>
      <w:r w:rsidR="00994528">
        <w:rPr>
          <w:rFonts w:ascii="Cambria" w:hAnsi="Cambria"/>
          <w:color w:val="000000" w:themeColor="text1"/>
          <w:shd w:val="clear" w:color="auto" w:fill="FFFFFF"/>
        </w:rPr>
        <w:t>2 mm</w:t>
      </w:r>
      <w:r w:rsidR="00994528" w:rsidRPr="000E4474">
        <w:rPr>
          <w:rFonts w:ascii="Cambria" w:hAnsi="Cambria"/>
          <w:color w:val="000000" w:themeColor="text1"/>
          <w:shd w:val="clear" w:color="auto" w:fill="FFFFFF"/>
        </w:rPr>
        <w:t xml:space="preserve"> in the </w:t>
      </w:r>
      <w:r w:rsidR="00994528">
        <w:rPr>
          <w:rFonts w:ascii="Cambria" w:hAnsi="Cambria"/>
          <w:color w:val="000000" w:themeColor="text1"/>
          <w:shd w:val="clear" w:color="auto" w:fill="FFFFFF"/>
        </w:rPr>
        <w:t>down</w:t>
      </w:r>
      <w:r w:rsidR="009E6E4F">
        <w:rPr>
          <w:rFonts w:ascii="Cambria" w:hAnsi="Cambria"/>
          <w:color w:val="000000" w:themeColor="text1"/>
          <w:shd w:val="clear" w:color="auto" w:fill="FFFFFF"/>
        </w:rPr>
        <w:t>-</w:t>
      </w:r>
      <w:r w:rsidR="00994528">
        <w:rPr>
          <w:rFonts w:ascii="Cambria" w:hAnsi="Cambria"/>
          <w:color w:val="000000" w:themeColor="text1"/>
          <w:shd w:val="clear" w:color="auto" w:fill="FFFFFF"/>
        </w:rPr>
        <w:t xml:space="preserve">core </w:t>
      </w:r>
      <w:r w:rsidR="00994528" w:rsidRPr="000E4474">
        <w:rPr>
          <w:rFonts w:ascii="Cambria" w:hAnsi="Cambria"/>
          <w:color w:val="000000" w:themeColor="text1"/>
          <w:shd w:val="clear" w:color="auto" w:fill="FFFFFF"/>
        </w:rPr>
        <w:lastRenderedPageBreak/>
        <w:t xml:space="preserve">direction and </w:t>
      </w:r>
      <w:r w:rsidR="00994528">
        <w:rPr>
          <w:rFonts w:ascii="Cambria" w:hAnsi="Cambria"/>
          <w:color w:val="000000" w:themeColor="text1"/>
          <w:shd w:val="clear" w:color="auto" w:fill="FFFFFF"/>
        </w:rPr>
        <w:t>2</w:t>
      </w:r>
      <w:r w:rsidR="00994528" w:rsidRPr="000E4474">
        <w:rPr>
          <w:rFonts w:ascii="Cambria" w:hAnsi="Cambria"/>
          <w:color w:val="000000" w:themeColor="text1"/>
          <w:shd w:val="clear" w:color="auto" w:fill="FFFFFF"/>
        </w:rPr>
        <w:t xml:space="preserve"> cm in the cross-core direction, and the scan was run down the center of the split core </w:t>
      </w:r>
      <w:r w:rsidR="00345569">
        <w:rPr>
          <w:rFonts w:ascii="Cambria" w:hAnsi="Cambria"/>
          <w:color w:val="000000" w:themeColor="text1"/>
          <w:shd w:val="clear" w:color="auto" w:fill="FFFFFF"/>
        </w:rPr>
        <w:t xml:space="preserve">section </w:t>
      </w:r>
      <w:r w:rsidR="00994528" w:rsidRPr="000E4474">
        <w:rPr>
          <w:rFonts w:ascii="Cambria" w:hAnsi="Cambria"/>
          <w:color w:val="000000" w:themeColor="text1"/>
          <w:shd w:val="clear" w:color="auto" w:fill="FFFFFF"/>
        </w:rPr>
        <w:t>half.</w:t>
      </w:r>
      <w:r w:rsidR="00994528">
        <w:rPr>
          <w:rFonts w:ascii="Cambria" w:hAnsi="Cambria"/>
          <w:color w:val="000000" w:themeColor="text1"/>
          <w:shd w:val="clear" w:color="auto" w:fill="FFFFFF"/>
        </w:rPr>
        <w:t xml:space="preserve"> </w:t>
      </w:r>
      <w:r>
        <w:rPr>
          <w:rFonts w:ascii="Cambria" w:hAnsi="Cambria"/>
          <w:bCs/>
        </w:rPr>
        <w:t>Measurement</w:t>
      </w:r>
      <w:r w:rsidRPr="00520751">
        <w:rPr>
          <w:rFonts w:ascii="Cambria" w:hAnsi="Cambria"/>
          <w:bCs/>
        </w:rPr>
        <w:t xml:space="preserve"> </w:t>
      </w:r>
      <w:r w:rsidR="0042451A" w:rsidRPr="00520751">
        <w:rPr>
          <w:rFonts w:ascii="Cambria" w:hAnsi="Cambria"/>
          <w:bCs/>
        </w:rPr>
        <w:t>spacing was set at 2 mm</w:t>
      </w:r>
      <w:r w:rsidR="0042451A" w:rsidRPr="00520751">
        <w:rPr>
          <w:rFonts w:ascii="Cambria" w:hAnsi="Cambria"/>
        </w:rPr>
        <w:t xml:space="preserve">, </w:t>
      </w:r>
      <w:r w:rsidR="0042451A" w:rsidRPr="00520751">
        <w:rPr>
          <w:rFonts w:ascii="Cambria" w:hAnsi="Cambria"/>
          <w:bCs/>
        </w:rPr>
        <w:t>the voltage a</w:t>
      </w:r>
      <w:r w:rsidR="0042451A" w:rsidRPr="00520751">
        <w:rPr>
          <w:rFonts w:ascii="Cambria" w:hAnsi="Cambria"/>
        </w:rPr>
        <w:t>t 30 kV, and the am</w:t>
      </w:r>
      <w:r w:rsidR="00520751">
        <w:rPr>
          <w:rFonts w:ascii="Cambria" w:hAnsi="Cambria"/>
        </w:rPr>
        <w:t>p</w:t>
      </w:r>
      <w:r w:rsidR="0042451A" w:rsidRPr="00520751">
        <w:rPr>
          <w:rFonts w:ascii="Cambria" w:hAnsi="Cambria"/>
        </w:rPr>
        <w:t>erage at 55 mA, with an exposure time of 2 seconds using a Cr tube.</w:t>
      </w:r>
      <w:r w:rsidR="0042451A" w:rsidRPr="000E4474">
        <w:rPr>
          <w:rFonts w:ascii="Cambria" w:hAnsi="Cambria"/>
          <w:color w:val="000000" w:themeColor="text1"/>
        </w:rPr>
        <w:t xml:space="preserve"> </w:t>
      </w:r>
    </w:p>
    <w:p w14:paraId="4F67D0C9" w14:textId="6F738C8D" w:rsidR="00994528" w:rsidRPr="00994528" w:rsidRDefault="00994528" w:rsidP="00520751">
      <w:pPr>
        <w:spacing w:line="480" w:lineRule="auto"/>
        <w:contextualSpacing/>
        <w:jc w:val="both"/>
        <w:rPr>
          <w:rFonts w:ascii="Cambria" w:hAnsi="Cambria"/>
        </w:rPr>
      </w:pPr>
      <w:r w:rsidRPr="00266625">
        <w:rPr>
          <w:rFonts w:ascii="Cambria" w:hAnsi="Cambria"/>
        </w:rPr>
        <w:t>Due to shipping error, one core (</w:t>
      </w:r>
      <w:r w:rsidR="00345569" w:rsidRPr="00266625">
        <w:rPr>
          <w:rFonts w:ascii="Cambria" w:hAnsi="Cambria"/>
        </w:rPr>
        <w:t xml:space="preserve">Sections </w:t>
      </w:r>
      <w:r w:rsidRPr="00266625">
        <w:rPr>
          <w:rFonts w:ascii="Cambria" w:hAnsi="Cambria"/>
        </w:rPr>
        <w:t>U1474E</w:t>
      </w:r>
      <w:r w:rsidR="007029F6">
        <w:rPr>
          <w:rFonts w:ascii="Cambria" w:hAnsi="Cambria"/>
        </w:rPr>
        <w:t>-</w:t>
      </w:r>
      <w:r w:rsidRPr="00266625">
        <w:rPr>
          <w:rFonts w:ascii="Cambria" w:hAnsi="Cambria"/>
        </w:rPr>
        <w:t>17</w:t>
      </w:r>
      <w:r w:rsidR="007029F6">
        <w:rPr>
          <w:rFonts w:ascii="Cambria" w:hAnsi="Cambria"/>
        </w:rPr>
        <w:t>H</w:t>
      </w:r>
      <w:r w:rsidR="00345569">
        <w:rPr>
          <w:rFonts w:ascii="Cambria" w:hAnsi="Cambria"/>
        </w:rPr>
        <w:t>-</w:t>
      </w:r>
      <w:r w:rsidRPr="00266625">
        <w:rPr>
          <w:rFonts w:ascii="Cambria" w:hAnsi="Cambria"/>
        </w:rPr>
        <w:t>1</w:t>
      </w:r>
      <w:r w:rsidR="00345569">
        <w:rPr>
          <w:rFonts w:ascii="Cambria" w:hAnsi="Cambria"/>
        </w:rPr>
        <w:t xml:space="preserve"> to </w:t>
      </w:r>
      <w:r w:rsidRPr="00266625">
        <w:rPr>
          <w:rFonts w:ascii="Cambria" w:hAnsi="Cambria"/>
        </w:rPr>
        <w:t xml:space="preserve">3; </w:t>
      </w:r>
      <w:r w:rsidR="00345569">
        <w:rPr>
          <w:rFonts w:ascii="Cambria" w:hAnsi="Cambria"/>
        </w:rPr>
        <w:t>s</w:t>
      </w:r>
      <w:r w:rsidRPr="00266625">
        <w:rPr>
          <w:rFonts w:ascii="Cambria" w:hAnsi="Cambria"/>
        </w:rPr>
        <w:t xml:space="preserve">plice </w:t>
      </w:r>
      <w:r w:rsidR="00345569">
        <w:rPr>
          <w:rFonts w:ascii="Cambria" w:hAnsi="Cambria"/>
        </w:rPr>
        <w:t>d</w:t>
      </w:r>
      <w:r w:rsidRPr="00266625">
        <w:rPr>
          <w:rFonts w:ascii="Cambria" w:hAnsi="Cambria"/>
        </w:rPr>
        <w:t>epth 221.6–225.50 m</w:t>
      </w:r>
      <w:r w:rsidR="00345569">
        <w:rPr>
          <w:rFonts w:ascii="Cambria" w:hAnsi="Cambria"/>
        </w:rPr>
        <w:t xml:space="preserve"> core composite depth below seafloor [CCSF]</w:t>
      </w:r>
      <w:r w:rsidRPr="00266625">
        <w:rPr>
          <w:rFonts w:ascii="Cambria" w:hAnsi="Cambria"/>
        </w:rPr>
        <w:t xml:space="preserve">) did not reach Lamont-Doherty Earth Observatory. </w:t>
      </w:r>
      <w:r>
        <w:rPr>
          <w:rFonts w:ascii="Cambria" w:hAnsi="Cambria"/>
        </w:rPr>
        <w:t>Consequently, data from this interval is missing.</w:t>
      </w:r>
    </w:p>
    <w:p w14:paraId="7C62CAE5" w14:textId="46DDAE3B" w:rsidR="00994528" w:rsidRPr="0070288A" w:rsidRDefault="00994528" w:rsidP="00994528">
      <w:pPr>
        <w:snapToGrid w:val="0"/>
        <w:spacing w:line="480" w:lineRule="auto"/>
        <w:jc w:val="both"/>
        <w:rPr>
          <w:rFonts w:ascii="Cambria" w:hAnsi="Cambria"/>
          <w:b/>
        </w:rPr>
      </w:pPr>
      <w:r w:rsidRPr="0070288A">
        <w:rPr>
          <w:rFonts w:ascii="Cambria" w:hAnsi="Cambria"/>
          <w:b/>
        </w:rPr>
        <w:t>2.</w:t>
      </w:r>
      <w:r>
        <w:rPr>
          <w:rFonts w:ascii="Cambria" w:hAnsi="Cambria"/>
          <w:b/>
        </w:rPr>
        <w:t>1.2</w:t>
      </w:r>
      <w:r w:rsidRPr="0070288A">
        <w:rPr>
          <w:rFonts w:ascii="Cambria" w:hAnsi="Cambria"/>
          <w:b/>
        </w:rPr>
        <w:t xml:space="preserve"> </w:t>
      </w:r>
      <w:r>
        <w:rPr>
          <w:rFonts w:ascii="Cambria" w:hAnsi="Cambria"/>
          <w:b/>
        </w:rPr>
        <w:t>Calibration Samples</w:t>
      </w:r>
    </w:p>
    <w:p w14:paraId="3C35F0C7" w14:textId="41BAED4F" w:rsidR="00994528" w:rsidRPr="00C617C0" w:rsidRDefault="00994528" w:rsidP="000A2B23">
      <w:pPr>
        <w:spacing w:line="480" w:lineRule="auto"/>
        <w:jc w:val="both"/>
        <w:rPr>
          <w:rFonts w:ascii="Cambria" w:hAnsi="Cambria"/>
        </w:rPr>
      </w:pPr>
      <w:r w:rsidRPr="00C617C0">
        <w:rPr>
          <w:rFonts w:ascii="Cambria" w:hAnsi="Cambria"/>
          <w:bCs/>
        </w:rPr>
        <w:t>Discrete 10 cm</w:t>
      </w:r>
      <w:r w:rsidRPr="00C617C0">
        <w:rPr>
          <w:rFonts w:ascii="Cambria" w:hAnsi="Cambria"/>
          <w:bCs/>
          <w:vertAlign w:val="superscript"/>
        </w:rPr>
        <w:t>3</w:t>
      </w:r>
      <w:r w:rsidRPr="00C617C0">
        <w:rPr>
          <w:rFonts w:ascii="Cambria" w:hAnsi="Cambria"/>
          <w:bCs/>
        </w:rPr>
        <w:t xml:space="preserve"> samples were taken from the working halves for (non-destructive) shipboard measurements of moisture and density (MAD). Because water content is one of the key variables that affects measured XRF intensities, we used a subset of the MAD sample residues for this calibration. After the XRF scanning was complete, we selected </w:t>
      </w:r>
      <w:r w:rsidR="00233E6E" w:rsidRPr="00C617C0">
        <w:rPr>
          <w:rFonts w:ascii="Cambria" w:hAnsi="Cambria"/>
          <w:bCs/>
        </w:rPr>
        <w:t>2</w:t>
      </w:r>
      <w:r w:rsidR="00233E6E">
        <w:rPr>
          <w:rFonts w:ascii="Cambria" w:hAnsi="Cambria"/>
          <w:bCs/>
        </w:rPr>
        <w:t xml:space="preserve">5 </w:t>
      </w:r>
      <w:r w:rsidRPr="00C617C0">
        <w:rPr>
          <w:rFonts w:ascii="Cambria" w:hAnsi="Cambria"/>
          <w:bCs/>
        </w:rPr>
        <w:t xml:space="preserve">of the MAD residues to capture the range of variability seen in the XRF scan data. Because the MAD samples were </w:t>
      </w:r>
      <w:r w:rsidR="00327932">
        <w:rPr>
          <w:rFonts w:ascii="Cambria" w:hAnsi="Cambria"/>
          <w:bCs/>
        </w:rPr>
        <w:t>taken from Hole A</w:t>
      </w:r>
      <w:r w:rsidR="00F154CE">
        <w:rPr>
          <w:rFonts w:ascii="Cambria" w:hAnsi="Cambria"/>
          <w:bCs/>
        </w:rPr>
        <w:t>, not the splice,</w:t>
      </w:r>
      <w:r w:rsidR="00327932" w:rsidRPr="00C617C0">
        <w:rPr>
          <w:rFonts w:ascii="Cambria" w:hAnsi="Cambria"/>
          <w:bCs/>
        </w:rPr>
        <w:t xml:space="preserve"> </w:t>
      </w:r>
      <w:r w:rsidRPr="00C617C0">
        <w:rPr>
          <w:rFonts w:ascii="Cambria" w:hAnsi="Cambria"/>
          <w:bCs/>
        </w:rPr>
        <w:t xml:space="preserve">we used the magnetic susceptibility records to tie each MAD sample to a precise depth interval on the archive halves that were used for scanning </w:t>
      </w:r>
      <w:r w:rsidRPr="00C617C0">
        <w:rPr>
          <w:rFonts w:ascii="Cambria" w:hAnsi="Cambria"/>
          <w:bCs/>
          <w:color w:val="000000" w:themeColor="text1"/>
        </w:rPr>
        <w:t xml:space="preserve">(Table 1). </w:t>
      </w:r>
      <w:r w:rsidR="00741544">
        <w:rPr>
          <w:rFonts w:ascii="Cambria" w:hAnsi="Cambria"/>
          <w:bCs/>
          <w:color w:val="000000" w:themeColor="text1"/>
        </w:rPr>
        <w:t xml:space="preserve">This </w:t>
      </w:r>
      <w:r w:rsidR="002E785C">
        <w:rPr>
          <w:rFonts w:ascii="Cambria" w:hAnsi="Cambria"/>
          <w:bCs/>
          <w:color w:val="000000" w:themeColor="text1"/>
        </w:rPr>
        <w:t xml:space="preserve">correlation </w:t>
      </w:r>
      <w:r w:rsidR="00741544">
        <w:rPr>
          <w:rFonts w:ascii="Cambria" w:hAnsi="Cambria"/>
          <w:bCs/>
          <w:color w:val="000000" w:themeColor="text1"/>
        </w:rPr>
        <w:t>for each MAD sample</w:t>
      </w:r>
      <w:r w:rsidR="002E785C">
        <w:rPr>
          <w:rFonts w:ascii="Cambria" w:hAnsi="Cambria"/>
          <w:bCs/>
          <w:color w:val="000000" w:themeColor="text1"/>
        </w:rPr>
        <w:t xml:space="preserve"> is documented on GitHub in the notebook </w:t>
      </w:r>
      <w:r w:rsidR="007F6813">
        <w:rPr>
          <w:rFonts w:ascii="Cambria" w:hAnsi="Cambria"/>
          <w:bCs/>
          <w:color w:val="000000" w:themeColor="text1"/>
        </w:rPr>
        <w:t>“</w:t>
      </w:r>
      <w:proofErr w:type="spellStart"/>
      <w:r w:rsidR="002E785C">
        <w:rPr>
          <w:rFonts w:ascii="Cambria" w:hAnsi="Cambria"/>
          <w:bCs/>
          <w:color w:val="000000" w:themeColor="text1"/>
        </w:rPr>
        <w:t>mad_</w:t>
      </w:r>
      <w:proofErr w:type="gramStart"/>
      <w:r w:rsidR="002E785C">
        <w:rPr>
          <w:rFonts w:ascii="Cambria" w:hAnsi="Cambria"/>
          <w:bCs/>
          <w:color w:val="000000" w:themeColor="text1"/>
        </w:rPr>
        <w:t>correlation</w:t>
      </w:r>
      <w:r w:rsidR="007F6813">
        <w:rPr>
          <w:rFonts w:ascii="Cambria" w:hAnsi="Cambria"/>
          <w:bCs/>
          <w:color w:val="000000" w:themeColor="text1"/>
        </w:rPr>
        <w:t>.ipynb</w:t>
      </w:r>
      <w:proofErr w:type="spellEnd"/>
      <w:proofErr w:type="gramEnd"/>
      <w:r w:rsidR="007F6813">
        <w:rPr>
          <w:rFonts w:ascii="Cambria" w:hAnsi="Cambria"/>
          <w:bCs/>
          <w:color w:val="000000" w:themeColor="text1"/>
        </w:rPr>
        <w:t>”.</w:t>
      </w:r>
      <w:r w:rsidR="00741544">
        <w:rPr>
          <w:rFonts w:ascii="Cambria" w:hAnsi="Cambria"/>
          <w:bCs/>
          <w:color w:val="000000" w:themeColor="text1"/>
        </w:rPr>
        <w:t xml:space="preserve"> </w:t>
      </w:r>
      <w:r w:rsidRPr="00C617C0">
        <w:rPr>
          <w:rFonts w:ascii="Cambria" w:hAnsi="Cambria"/>
          <w:bCs/>
        </w:rPr>
        <w:t>The 25 discrete samples were digested using a standard lithium metaborate flux fusion method along with a set of six powdered rock standards and six procedural blanks. Element concentrations were measured by Inductively Coupled Plasma-Optical Emission Spectrometry (ICP-OES) using the Agilent 720 axial ICP-OES at the Lamont Doherty Earth Observatory-American Museum of Natural History ICPMS Lab, for which routine precision is 1</w:t>
      </w:r>
      <w:r w:rsidR="00F16F69">
        <w:rPr>
          <w:rFonts w:ascii="Cambria" w:hAnsi="Cambria"/>
          <w:bCs/>
        </w:rPr>
        <w:t>–</w:t>
      </w:r>
      <w:r w:rsidRPr="00C617C0">
        <w:rPr>
          <w:rFonts w:ascii="Cambria" w:hAnsi="Cambria"/>
          <w:bCs/>
        </w:rPr>
        <w:t xml:space="preserve">2%. Signal intensities were corrected for blanks and instrumental drift, then converted to concentrations using the accepted values for the six rock standards </w:t>
      </w:r>
      <w:r w:rsidRPr="00C617C0">
        <w:rPr>
          <w:rFonts w:ascii="Cambria" w:hAnsi="Cambria"/>
          <w:bCs/>
          <w:color w:val="000000" w:themeColor="text1"/>
        </w:rPr>
        <w:t xml:space="preserve">(Table </w:t>
      </w:r>
      <w:r w:rsidR="00C617C0" w:rsidRPr="00C617C0">
        <w:rPr>
          <w:rFonts w:ascii="Cambria" w:hAnsi="Cambria"/>
          <w:bCs/>
          <w:color w:val="000000" w:themeColor="text1"/>
        </w:rPr>
        <w:t>2</w:t>
      </w:r>
      <w:r w:rsidRPr="00C617C0">
        <w:rPr>
          <w:rFonts w:ascii="Cambria" w:hAnsi="Cambria"/>
          <w:bCs/>
          <w:color w:val="000000" w:themeColor="text1"/>
        </w:rPr>
        <w:t xml:space="preserve">). </w:t>
      </w:r>
      <w:r w:rsidR="00C617C0" w:rsidRPr="00C617C0">
        <w:rPr>
          <w:rFonts w:ascii="Cambria" w:hAnsi="Cambria"/>
          <w:bCs/>
          <w:color w:val="000000" w:themeColor="text1"/>
        </w:rPr>
        <w:t xml:space="preserve">The raw data and data reduction process for calculating elemental </w:t>
      </w:r>
      <w:r w:rsidR="00C617C0" w:rsidRPr="00C617C0">
        <w:rPr>
          <w:rFonts w:ascii="Cambria" w:hAnsi="Cambria"/>
          <w:bCs/>
          <w:color w:val="000000" w:themeColor="text1"/>
        </w:rPr>
        <w:lastRenderedPageBreak/>
        <w:t>concentrations for the calibrations samples is documented</w:t>
      </w:r>
      <w:r w:rsidR="007F6813">
        <w:rPr>
          <w:rFonts w:ascii="Cambria" w:hAnsi="Cambria"/>
        </w:rPr>
        <w:t xml:space="preserve"> on GitHub in the notebook</w:t>
      </w:r>
      <w:r w:rsidR="00C617C0" w:rsidRPr="00C617C0">
        <w:rPr>
          <w:rFonts w:ascii="Cambria" w:hAnsi="Cambria"/>
        </w:rPr>
        <w:t xml:space="preserve"> </w:t>
      </w:r>
      <w:r w:rsidR="007F6813">
        <w:rPr>
          <w:rFonts w:ascii="Cambria" w:hAnsi="Cambria"/>
          <w:bCs/>
          <w:color w:val="000000" w:themeColor="text1"/>
        </w:rPr>
        <w:t>“</w:t>
      </w:r>
      <w:proofErr w:type="spellStart"/>
      <w:r w:rsidR="007F6813">
        <w:rPr>
          <w:rFonts w:ascii="Cambria" w:hAnsi="Cambria"/>
          <w:bCs/>
          <w:color w:val="000000" w:themeColor="text1"/>
        </w:rPr>
        <w:t>xrf_calibration_samples_</w:t>
      </w:r>
      <w:proofErr w:type="gramStart"/>
      <w:r w:rsidR="007F6813">
        <w:rPr>
          <w:rFonts w:ascii="Cambria" w:hAnsi="Cambria"/>
          <w:bCs/>
          <w:color w:val="000000" w:themeColor="text1"/>
        </w:rPr>
        <w:t>reduction.ipynb</w:t>
      </w:r>
      <w:proofErr w:type="spellEnd"/>
      <w:proofErr w:type="gramEnd"/>
      <w:r w:rsidR="007F6813">
        <w:rPr>
          <w:rFonts w:ascii="Cambria" w:hAnsi="Cambria"/>
          <w:bCs/>
          <w:color w:val="000000" w:themeColor="text1"/>
        </w:rPr>
        <w:t xml:space="preserve">”. </w:t>
      </w:r>
    </w:p>
    <w:p w14:paraId="45166BB0" w14:textId="677CA9D6" w:rsidR="00994528" w:rsidRDefault="00994528" w:rsidP="000A2B23">
      <w:pPr>
        <w:spacing w:line="480" w:lineRule="auto"/>
        <w:jc w:val="both"/>
        <w:rPr>
          <w:rFonts w:ascii="Cambria" w:hAnsi="Cambria"/>
          <w:b/>
          <w:bCs/>
        </w:rPr>
      </w:pPr>
      <w:r w:rsidRPr="0070288A">
        <w:rPr>
          <w:rFonts w:ascii="Cambria" w:hAnsi="Cambria"/>
          <w:b/>
        </w:rPr>
        <w:t>2.</w:t>
      </w:r>
      <w:r>
        <w:rPr>
          <w:rFonts w:ascii="Cambria" w:hAnsi="Cambria"/>
          <w:b/>
        </w:rPr>
        <w:t>1.3</w:t>
      </w:r>
      <w:r w:rsidRPr="0070288A">
        <w:rPr>
          <w:rFonts w:ascii="Cambria" w:hAnsi="Cambria"/>
          <w:b/>
        </w:rPr>
        <w:t xml:space="preserve"> </w:t>
      </w:r>
      <w:r>
        <w:rPr>
          <w:rFonts w:ascii="Cambria" w:hAnsi="Cambria"/>
          <w:b/>
          <w:bCs/>
        </w:rPr>
        <w:t>Calcium Carbonate Percent</w:t>
      </w:r>
    </w:p>
    <w:p w14:paraId="422FF6A8" w14:textId="3C1FB5C5" w:rsidR="00994528" w:rsidRPr="00994528" w:rsidRDefault="00994528" w:rsidP="000A2B23">
      <w:pPr>
        <w:spacing w:line="480" w:lineRule="auto"/>
        <w:jc w:val="both"/>
        <w:rPr>
          <w:rFonts w:ascii="Cambria" w:hAnsi="Cambria"/>
          <w:bCs/>
        </w:rPr>
      </w:pPr>
      <w:r w:rsidRPr="00FB3BB1">
        <w:rPr>
          <w:rFonts w:ascii="Cambria" w:hAnsi="Cambria"/>
          <w:bCs/>
        </w:rPr>
        <w:t xml:space="preserve">An aliquot of the bulk moisture and density samples was powdered and measured for </w:t>
      </w:r>
      <w:r w:rsidR="00233E6E">
        <w:rPr>
          <w:rFonts w:ascii="Cambria" w:hAnsi="Cambria"/>
          <w:bCs/>
        </w:rPr>
        <w:t xml:space="preserve">percent </w:t>
      </w:r>
      <w:r w:rsidRPr="00FB3BB1">
        <w:rPr>
          <w:rFonts w:ascii="Cambria" w:hAnsi="Cambria"/>
          <w:bCs/>
        </w:rPr>
        <w:t>CaCO</w:t>
      </w:r>
      <w:r w:rsidRPr="00233E6E">
        <w:rPr>
          <w:rFonts w:ascii="Cambria" w:hAnsi="Cambria"/>
          <w:bCs/>
          <w:vertAlign w:val="subscript"/>
        </w:rPr>
        <w:t>3</w:t>
      </w:r>
      <w:r w:rsidRPr="00FB3BB1">
        <w:rPr>
          <w:rFonts w:ascii="Cambria" w:hAnsi="Cambria"/>
          <w:bCs/>
        </w:rPr>
        <w:t xml:space="preserve"> using a UIC CM5012 CO</w:t>
      </w:r>
      <w:r w:rsidRPr="00233E6E">
        <w:rPr>
          <w:rFonts w:ascii="Cambria" w:hAnsi="Cambria"/>
          <w:bCs/>
          <w:vertAlign w:val="subscript"/>
        </w:rPr>
        <w:t>2</w:t>
      </w:r>
      <w:r w:rsidRPr="00FB3BB1">
        <w:rPr>
          <w:rFonts w:ascii="Cambria" w:hAnsi="Cambria"/>
          <w:bCs/>
        </w:rPr>
        <w:t xml:space="preserve"> Coulometer</w:t>
      </w:r>
      <w:r>
        <w:rPr>
          <w:rFonts w:ascii="Cambria" w:hAnsi="Cambria"/>
          <w:bCs/>
        </w:rPr>
        <w:t xml:space="preserve"> at Lamont Doherty Earth Observatory’s Core Repository. Precision is determined to be </w:t>
      </w:r>
      <w:r w:rsidR="00580718">
        <w:rPr>
          <w:rFonts w:ascii="Cambria" w:hAnsi="Cambria"/>
          <w:bCs/>
        </w:rPr>
        <w:t>&lt;4</w:t>
      </w:r>
      <w:r>
        <w:rPr>
          <w:rFonts w:ascii="Cambria" w:hAnsi="Cambria"/>
          <w:bCs/>
        </w:rPr>
        <w:t xml:space="preserve">% by replicate measurements every 10 samples. These measurements of </w:t>
      </w:r>
      <w:r w:rsidR="00233E6E">
        <w:rPr>
          <w:rFonts w:ascii="Cambria" w:hAnsi="Cambria"/>
          <w:bCs/>
        </w:rPr>
        <w:t xml:space="preserve">percent </w:t>
      </w:r>
      <w:r>
        <w:rPr>
          <w:rFonts w:ascii="Cambria" w:hAnsi="Cambria"/>
          <w:bCs/>
        </w:rPr>
        <w:t>CaCO</w:t>
      </w:r>
      <w:r w:rsidRPr="00FB3BB1">
        <w:rPr>
          <w:rFonts w:ascii="Cambria" w:hAnsi="Cambria"/>
          <w:bCs/>
          <w:vertAlign w:val="subscript"/>
        </w:rPr>
        <w:t>3</w:t>
      </w:r>
      <w:r>
        <w:rPr>
          <w:rFonts w:ascii="Cambria" w:hAnsi="Cambria"/>
          <w:bCs/>
        </w:rPr>
        <w:t xml:space="preserve"> are combined with measurements of CaCO</w:t>
      </w:r>
      <w:r w:rsidRPr="00FB3BB1">
        <w:rPr>
          <w:rFonts w:ascii="Cambria" w:hAnsi="Cambria"/>
          <w:bCs/>
          <w:vertAlign w:val="subscript"/>
        </w:rPr>
        <w:t>3</w:t>
      </w:r>
      <w:r>
        <w:rPr>
          <w:rFonts w:ascii="Cambria" w:hAnsi="Cambria"/>
          <w:bCs/>
        </w:rPr>
        <w:t xml:space="preserve"> performed aboard the </w:t>
      </w:r>
      <w:r>
        <w:rPr>
          <w:rFonts w:ascii="Cambria" w:hAnsi="Cambria"/>
          <w:bCs/>
          <w:i/>
        </w:rPr>
        <w:t>JOIDES</w:t>
      </w:r>
      <w:r w:rsidRPr="00FB3BB1">
        <w:rPr>
          <w:rFonts w:ascii="Cambria" w:hAnsi="Cambria"/>
          <w:bCs/>
          <w:i/>
        </w:rPr>
        <w:t xml:space="preserve"> Resolution</w:t>
      </w:r>
      <w:r>
        <w:rPr>
          <w:rFonts w:ascii="Cambria" w:hAnsi="Cambria"/>
          <w:bCs/>
        </w:rPr>
        <w:t xml:space="preserve">. These data are listed in </w:t>
      </w:r>
      <w:r w:rsidRPr="00C617C0">
        <w:rPr>
          <w:rFonts w:ascii="Cambria" w:hAnsi="Cambria"/>
          <w:bCs/>
          <w:color w:val="000000" w:themeColor="text1"/>
        </w:rPr>
        <w:t xml:space="preserve">Table 3. </w:t>
      </w:r>
    </w:p>
    <w:p w14:paraId="4AE3B4DD" w14:textId="3BA6DCBF" w:rsidR="00497FC6" w:rsidRDefault="00497FC6" w:rsidP="000A2B23">
      <w:pPr>
        <w:spacing w:line="480" w:lineRule="auto"/>
        <w:contextualSpacing/>
        <w:jc w:val="both"/>
        <w:rPr>
          <w:rFonts w:ascii="Cambria" w:hAnsi="Cambria"/>
          <w:b/>
        </w:rPr>
      </w:pPr>
      <w:r>
        <w:rPr>
          <w:rFonts w:ascii="Cambria" w:hAnsi="Cambria"/>
          <w:b/>
        </w:rPr>
        <w:t>2.</w:t>
      </w:r>
      <w:r w:rsidR="00994528">
        <w:rPr>
          <w:rFonts w:ascii="Cambria" w:hAnsi="Cambria"/>
          <w:b/>
        </w:rPr>
        <w:t>2</w:t>
      </w:r>
      <w:r>
        <w:rPr>
          <w:rFonts w:ascii="Cambria" w:hAnsi="Cambria"/>
          <w:b/>
        </w:rPr>
        <w:t xml:space="preserve"> </w:t>
      </w:r>
      <w:r w:rsidR="00994528">
        <w:rPr>
          <w:rFonts w:ascii="Cambria" w:hAnsi="Cambria"/>
          <w:b/>
        </w:rPr>
        <w:t xml:space="preserve">XRF </w:t>
      </w:r>
      <w:r>
        <w:rPr>
          <w:rFonts w:ascii="Cambria" w:hAnsi="Cambria"/>
          <w:b/>
        </w:rPr>
        <w:t>Data Processing</w:t>
      </w:r>
    </w:p>
    <w:p w14:paraId="0B6F5233" w14:textId="5481CEB2" w:rsidR="00994528" w:rsidRPr="00497FC6" w:rsidRDefault="00994528" w:rsidP="000A2B23">
      <w:pPr>
        <w:spacing w:line="480" w:lineRule="auto"/>
        <w:contextualSpacing/>
        <w:jc w:val="both"/>
        <w:rPr>
          <w:rFonts w:ascii="Cambria" w:hAnsi="Cambria"/>
          <w:b/>
        </w:rPr>
      </w:pPr>
      <w:r>
        <w:rPr>
          <w:rFonts w:ascii="Cambria" w:hAnsi="Cambria"/>
          <w:b/>
        </w:rPr>
        <w:t>2.2.1 Pre-Processing: Running Sum Spectra</w:t>
      </w:r>
    </w:p>
    <w:p w14:paraId="74AB165D" w14:textId="5AC33590" w:rsidR="00994528" w:rsidRDefault="00994528" w:rsidP="002A7417">
      <w:pPr>
        <w:spacing w:line="480" w:lineRule="auto"/>
        <w:contextualSpacing/>
        <w:jc w:val="both"/>
        <w:rPr>
          <w:rFonts w:ascii="Cambria" w:hAnsi="Cambria"/>
          <w:color w:val="000000" w:themeColor="text1"/>
        </w:rPr>
      </w:pPr>
      <w:r>
        <w:rPr>
          <w:rFonts w:ascii="Cambria" w:hAnsi="Cambria"/>
        </w:rPr>
        <w:t>For this study, we focus only on the major elements detectable with the ITRAX</w:t>
      </w:r>
      <w:r w:rsidR="00162867">
        <w:rPr>
          <w:rFonts w:ascii="Cambria" w:hAnsi="Cambria"/>
        </w:rPr>
        <w:t>:</w:t>
      </w:r>
      <w:r>
        <w:rPr>
          <w:rFonts w:ascii="Cambria" w:hAnsi="Cambria"/>
        </w:rPr>
        <w:t xml:space="preserve"> Al, Si, K, Ca, </w:t>
      </w:r>
      <w:proofErr w:type="spellStart"/>
      <w:r>
        <w:rPr>
          <w:rFonts w:ascii="Cambria" w:hAnsi="Cambria"/>
        </w:rPr>
        <w:t>Ti</w:t>
      </w:r>
      <w:proofErr w:type="spellEnd"/>
      <w:r>
        <w:rPr>
          <w:rFonts w:ascii="Cambria" w:hAnsi="Cambria"/>
        </w:rPr>
        <w:t xml:space="preserve">, and Fe. </w:t>
      </w:r>
      <w:r w:rsidR="00F510F1">
        <w:rPr>
          <w:rFonts w:ascii="Cambria" w:hAnsi="Cambria"/>
          <w:color w:val="000000" w:themeColor="text1"/>
        </w:rPr>
        <w:t xml:space="preserve">The results of our XRF core scanning at 2 mm resolution can be found in Table 4. </w:t>
      </w:r>
      <w:r>
        <w:rPr>
          <w:rFonts w:ascii="Cambria" w:hAnsi="Cambria"/>
        </w:rPr>
        <w:t xml:space="preserve">Unfortunately, even for the major elements, the low dwell time chosen (2 seconds) yielded noisy records, especially for light elements like Al </w:t>
      </w:r>
      <w:r w:rsidR="00C617C0">
        <w:rPr>
          <w:rFonts w:ascii="Cambria" w:hAnsi="Cambria"/>
          <w:color w:val="000000" w:themeColor="text1"/>
        </w:rPr>
        <w:t xml:space="preserve">(Figure </w:t>
      </w:r>
      <w:r w:rsidR="00233E6E">
        <w:rPr>
          <w:rFonts w:ascii="Cambria" w:hAnsi="Cambria"/>
          <w:color w:val="000000" w:themeColor="text1"/>
        </w:rPr>
        <w:t>2)</w:t>
      </w:r>
      <w:r>
        <w:rPr>
          <w:rFonts w:ascii="Cambria" w:hAnsi="Cambria"/>
        </w:rPr>
        <w:t xml:space="preserve">. </w:t>
      </w:r>
      <w:r>
        <w:rPr>
          <w:rFonts w:ascii="Cambria" w:hAnsi="Cambria"/>
          <w:color w:val="000000" w:themeColor="text1"/>
        </w:rPr>
        <w:t xml:space="preserve">Two seconds is the minimum recommended dwell time with the ITRAX Core Scanner. We chose this short dwell time, applied at a high resolution (2 mm), because we </w:t>
      </w:r>
      <w:r w:rsidR="00C617C0">
        <w:rPr>
          <w:rFonts w:ascii="Cambria" w:hAnsi="Cambria"/>
          <w:color w:val="000000" w:themeColor="text1"/>
        </w:rPr>
        <w:t>had</w:t>
      </w:r>
      <w:r>
        <w:rPr>
          <w:rFonts w:ascii="Cambria" w:hAnsi="Cambria"/>
          <w:color w:val="000000" w:themeColor="text1"/>
        </w:rPr>
        <w:t xml:space="preserve"> a </w:t>
      </w:r>
      <w:r w:rsidR="00162867">
        <w:rPr>
          <w:rFonts w:ascii="Cambria" w:hAnsi="Cambria"/>
          <w:color w:val="000000" w:themeColor="text1"/>
        </w:rPr>
        <w:t xml:space="preserve">large </w:t>
      </w:r>
      <w:r>
        <w:rPr>
          <w:rFonts w:ascii="Cambria" w:hAnsi="Cambria"/>
          <w:color w:val="000000" w:themeColor="text1"/>
        </w:rPr>
        <w:t>volume of core to analyze and limited funds for analysis time. Fortunately, our high-resolution scanning allow</w:t>
      </w:r>
      <w:r w:rsidR="00162867">
        <w:rPr>
          <w:rFonts w:ascii="Cambria" w:hAnsi="Cambria"/>
          <w:color w:val="000000" w:themeColor="text1"/>
        </w:rPr>
        <w:t>ed</w:t>
      </w:r>
      <w:r>
        <w:rPr>
          <w:rFonts w:ascii="Cambria" w:hAnsi="Cambria"/>
          <w:color w:val="000000" w:themeColor="text1"/>
        </w:rPr>
        <w:t xml:space="preserve"> us to integrate the raw spectral data across a wider depth interval, increasing the height of our spectra, and improving the signal-</w:t>
      </w:r>
      <w:r w:rsidR="00162867">
        <w:rPr>
          <w:rFonts w:ascii="Cambria" w:hAnsi="Cambria"/>
          <w:color w:val="000000" w:themeColor="text1"/>
        </w:rPr>
        <w:t>to-</w:t>
      </w:r>
      <w:r>
        <w:rPr>
          <w:rFonts w:ascii="Cambria" w:hAnsi="Cambria"/>
          <w:color w:val="000000" w:themeColor="text1"/>
        </w:rPr>
        <w:t xml:space="preserve">noise ratio. </w:t>
      </w:r>
    </w:p>
    <w:p w14:paraId="6EF88EA4" w14:textId="4EAA8D3D" w:rsidR="00B971C6" w:rsidRPr="002A7417" w:rsidRDefault="00994528" w:rsidP="00F510F1">
      <w:pPr>
        <w:spacing w:line="480" w:lineRule="auto"/>
        <w:jc w:val="both"/>
        <w:rPr>
          <w:rFonts w:ascii="Cambria" w:hAnsi="Cambria"/>
          <w:color w:val="000000" w:themeColor="text1"/>
        </w:rPr>
      </w:pPr>
      <w:r w:rsidRPr="00C617C0">
        <w:rPr>
          <w:rFonts w:ascii="Cambria" w:hAnsi="Cambria"/>
        </w:rPr>
        <w:t xml:space="preserve">To accomplish this, we access the raw spectral data, in the form of an </w:t>
      </w:r>
      <w:proofErr w:type="gramStart"/>
      <w:r w:rsidRPr="00C617C0">
        <w:rPr>
          <w:rFonts w:ascii="Cambria" w:hAnsi="Cambria"/>
        </w:rPr>
        <w:t>“.</w:t>
      </w:r>
      <w:proofErr w:type="spellStart"/>
      <w:r w:rsidRPr="00C617C0">
        <w:rPr>
          <w:rFonts w:ascii="Cambria" w:hAnsi="Cambria"/>
        </w:rPr>
        <w:t>spe</w:t>
      </w:r>
      <w:proofErr w:type="spellEnd"/>
      <w:proofErr w:type="gramEnd"/>
      <w:r w:rsidRPr="00C617C0">
        <w:rPr>
          <w:rFonts w:ascii="Cambria" w:hAnsi="Cambria"/>
        </w:rPr>
        <w:t xml:space="preserve">” file, created with each measurement. The file contains a single vector of intensities at different energy wavelengths. We import all the spectral intensities from each </w:t>
      </w:r>
      <w:proofErr w:type="gramStart"/>
      <w:r w:rsidRPr="00C617C0">
        <w:rPr>
          <w:rFonts w:ascii="Cambria" w:hAnsi="Cambria"/>
        </w:rPr>
        <w:t>“.</w:t>
      </w:r>
      <w:proofErr w:type="spellStart"/>
      <w:r w:rsidRPr="00C617C0">
        <w:rPr>
          <w:rFonts w:ascii="Cambria" w:hAnsi="Cambria"/>
        </w:rPr>
        <w:t>spe</w:t>
      </w:r>
      <w:proofErr w:type="spellEnd"/>
      <w:proofErr w:type="gramEnd"/>
      <w:r w:rsidRPr="00C617C0">
        <w:rPr>
          <w:rFonts w:ascii="Cambria" w:hAnsi="Cambria"/>
        </w:rPr>
        <w:t xml:space="preserve">” file (~750 for 1.5 m of core) from a single section into a data structure, and take a 10-measurement running sum at </w:t>
      </w:r>
      <w:r w:rsidRPr="00C617C0">
        <w:rPr>
          <w:rFonts w:ascii="Cambria" w:hAnsi="Cambria"/>
        </w:rPr>
        <w:lastRenderedPageBreak/>
        <w:t xml:space="preserve">each  energy level across that data structure. Taking a 10-measurement running sum across these data, collected every 2 mm for 2 seconds, simulates a 2 cm exposure for 20 seconds. </w:t>
      </w:r>
      <w:r w:rsidR="002A7417">
        <w:rPr>
          <w:rFonts w:ascii="Cambria" w:hAnsi="Cambria"/>
        </w:rPr>
        <w:t>The section “offset” assigned to these integrated measurements represents the depth of the median (5</w:t>
      </w:r>
      <w:r w:rsidR="002A7417" w:rsidRPr="000A2B23">
        <w:rPr>
          <w:rFonts w:ascii="Cambria" w:hAnsi="Cambria"/>
          <w:vertAlign w:val="superscript"/>
        </w:rPr>
        <w:t>th</w:t>
      </w:r>
      <w:r w:rsidR="002A7417">
        <w:rPr>
          <w:rFonts w:ascii="Cambria" w:hAnsi="Cambria"/>
        </w:rPr>
        <w:t xml:space="preserve">) measurement out of every 10 exposures integrated. </w:t>
      </w:r>
      <w:r w:rsidRPr="00C617C0">
        <w:rPr>
          <w:rFonts w:ascii="Cambria" w:hAnsi="Cambria"/>
        </w:rPr>
        <w:t xml:space="preserve">This process </w:t>
      </w:r>
      <w:r w:rsidR="00F510F1">
        <w:rPr>
          <w:rFonts w:ascii="Cambria" w:hAnsi="Cambria"/>
        </w:rPr>
        <w:t>was</w:t>
      </w:r>
      <w:r w:rsidR="00F510F1" w:rsidRPr="00C617C0">
        <w:rPr>
          <w:rFonts w:ascii="Cambria" w:hAnsi="Cambria"/>
        </w:rPr>
        <w:t xml:space="preserve"> </w:t>
      </w:r>
      <w:r w:rsidRPr="00C617C0">
        <w:rPr>
          <w:rFonts w:ascii="Cambria" w:hAnsi="Cambria"/>
        </w:rPr>
        <w:t xml:space="preserve">repeated for the 213 sections scanned. </w:t>
      </w:r>
      <w:r w:rsidR="008C3AC1">
        <w:rPr>
          <w:rFonts w:ascii="Cambria" w:hAnsi="Cambria"/>
        </w:rPr>
        <w:t xml:space="preserve">Some sections had measurements with very low total spectra intensities (the sum of each element in the spectra). These resulted from measuring air </w:t>
      </w:r>
      <w:r w:rsidR="002A7417">
        <w:rPr>
          <w:rFonts w:ascii="Cambria" w:hAnsi="Cambria"/>
        </w:rPr>
        <w:t xml:space="preserve">at the tops or bottoms </w:t>
      </w:r>
      <w:r w:rsidR="008C3AC1">
        <w:rPr>
          <w:rFonts w:ascii="Cambria" w:hAnsi="Cambria"/>
        </w:rPr>
        <w:t>o</w:t>
      </w:r>
      <w:r w:rsidR="002A7417">
        <w:rPr>
          <w:rFonts w:ascii="Cambria" w:hAnsi="Cambria"/>
        </w:rPr>
        <w:t>f</w:t>
      </w:r>
      <w:r w:rsidR="008C3AC1">
        <w:rPr>
          <w:rFonts w:ascii="Cambria" w:hAnsi="Cambria"/>
        </w:rPr>
        <w:t xml:space="preserve"> sections or cracks in the core. All measurements with total spectral intensities lower than 300,000 were dropped for this reason. </w:t>
      </w:r>
      <w:r w:rsidRPr="00C617C0">
        <w:rPr>
          <w:rFonts w:ascii="Cambria" w:hAnsi="Cambria"/>
          <w:color w:val="000000" w:themeColor="text1"/>
        </w:rPr>
        <w:t>The Python code us</w:t>
      </w:r>
      <w:r w:rsidR="00F27A2D">
        <w:rPr>
          <w:rFonts w:ascii="Cambria" w:hAnsi="Cambria"/>
          <w:color w:val="000000" w:themeColor="text1"/>
        </w:rPr>
        <w:t>ing</w:t>
      </w:r>
      <w:r w:rsidRPr="00C617C0">
        <w:rPr>
          <w:rFonts w:ascii="Cambria" w:hAnsi="Cambria"/>
          <w:color w:val="000000" w:themeColor="text1"/>
        </w:rPr>
        <w:t xml:space="preserve"> </w:t>
      </w:r>
      <w:r w:rsidR="008C3AC1">
        <w:rPr>
          <w:rFonts w:ascii="Cambria" w:hAnsi="Cambria"/>
          <w:color w:val="000000" w:themeColor="text1"/>
        </w:rPr>
        <w:t xml:space="preserve">these </w:t>
      </w:r>
      <w:r w:rsidRPr="00C617C0">
        <w:rPr>
          <w:rFonts w:ascii="Cambria" w:hAnsi="Cambria"/>
          <w:color w:val="000000" w:themeColor="text1"/>
        </w:rPr>
        <w:t>step</w:t>
      </w:r>
      <w:r w:rsidR="008C3AC1">
        <w:rPr>
          <w:rFonts w:ascii="Cambria" w:hAnsi="Cambria"/>
          <w:color w:val="000000" w:themeColor="text1"/>
        </w:rPr>
        <w:t>s</w:t>
      </w:r>
      <w:r w:rsidRPr="00C617C0">
        <w:rPr>
          <w:rFonts w:ascii="Cambria" w:hAnsi="Cambria"/>
          <w:color w:val="000000" w:themeColor="text1"/>
        </w:rPr>
        <w:t xml:space="preserve"> is available on GitHub in </w:t>
      </w:r>
      <w:r w:rsidR="007F6813">
        <w:rPr>
          <w:rFonts w:ascii="Cambria" w:hAnsi="Cambria"/>
          <w:color w:val="000000" w:themeColor="text1"/>
        </w:rPr>
        <w:t>the notebook “</w:t>
      </w:r>
      <w:proofErr w:type="spellStart"/>
      <w:r w:rsidR="007F6813">
        <w:rPr>
          <w:rFonts w:ascii="Cambria" w:hAnsi="Cambria"/>
          <w:color w:val="000000" w:themeColor="text1"/>
        </w:rPr>
        <w:t>xrf_pre-</w:t>
      </w:r>
      <w:proofErr w:type="gramStart"/>
      <w:r w:rsidR="007F6813">
        <w:rPr>
          <w:rFonts w:ascii="Cambria" w:hAnsi="Cambria"/>
          <w:color w:val="000000" w:themeColor="text1"/>
        </w:rPr>
        <w:t>processing.ipynb</w:t>
      </w:r>
      <w:proofErr w:type="spellEnd"/>
      <w:proofErr w:type="gramEnd"/>
      <w:r w:rsidR="007F6813">
        <w:rPr>
          <w:rFonts w:ascii="Cambria" w:hAnsi="Cambria"/>
          <w:color w:val="000000" w:themeColor="text1"/>
        </w:rPr>
        <w:t>.”</w:t>
      </w:r>
    </w:p>
    <w:p w14:paraId="6E2F9A36" w14:textId="06DA4A5D" w:rsidR="00994528" w:rsidRDefault="00B971C6" w:rsidP="002A7417">
      <w:pPr>
        <w:spacing w:line="480" w:lineRule="auto"/>
        <w:contextualSpacing/>
        <w:jc w:val="both"/>
        <w:rPr>
          <w:rFonts w:ascii="Cambria" w:hAnsi="Cambria"/>
          <w:color w:val="000000" w:themeColor="text1"/>
        </w:rPr>
      </w:pPr>
      <w:r>
        <w:rPr>
          <w:rFonts w:ascii="Cambria" w:hAnsi="Cambria"/>
          <w:color w:val="000000" w:themeColor="text1"/>
        </w:rPr>
        <w:t xml:space="preserve">For the ITRAX </w:t>
      </w:r>
      <w:r w:rsidR="00F27A2D">
        <w:rPr>
          <w:rFonts w:ascii="Cambria" w:hAnsi="Cambria"/>
          <w:color w:val="000000" w:themeColor="text1"/>
        </w:rPr>
        <w:t>C</w:t>
      </w:r>
      <w:r>
        <w:rPr>
          <w:rFonts w:ascii="Cambria" w:hAnsi="Cambria"/>
          <w:color w:val="000000" w:themeColor="text1"/>
        </w:rPr>
        <w:t xml:space="preserve">ore </w:t>
      </w:r>
      <w:r w:rsidR="00F27A2D">
        <w:rPr>
          <w:rFonts w:ascii="Cambria" w:hAnsi="Cambria"/>
          <w:color w:val="000000" w:themeColor="text1"/>
        </w:rPr>
        <w:t>S</w:t>
      </w:r>
      <w:r>
        <w:rPr>
          <w:rFonts w:ascii="Cambria" w:hAnsi="Cambria"/>
          <w:color w:val="000000" w:themeColor="text1"/>
        </w:rPr>
        <w:t>can</w:t>
      </w:r>
      <w:r w:rsidR="00F27A2D">
        <w:rPr>
          <w:rFonts w:ascii="Cambria" w:hAnsi="Cambria"/>
          <w:color w:val="000000" w:themeColor="text1"/>
        </w:rPr>
        <w:t>ner</w:t>
      </w:r>
      <w:r>
        <w:rPr>
          <w:rFonts w:ascii="Cambria" w:hAnsi="Cambria"/>
          <w:color w:val="000000" w:themeColor="text1"/>
        </w:rPr>
        <w:t xml:space="preserve">, converting a spectra of energy intensities to element intensities involves fitting the observed spectra from a measurement with a model and computing the relevant area under the spectral peaks. This is done </w:t>
      </w:r>
      <w:r w:rsidR="00994528">
        <w:rPr>
          <w:rFonts w:ascii="Cambria" w:hAnsi="Cambria"/>
          <w:color w:val="000000" w:themeColor="text1"/>
        </w:rPr>
        <w:t>using the software Q-Spec, provided by ITRAX and Cox Analytical Systems for XRF Data Reduction</w:t>
      </w:r>
      <w:r w:rsidR="00E56054">
        <w:rPr>
          <w:rFonts w:ascii="Cambria" w:hAnsi="Cambria"/>
          <w:color w:val="000000" w:themeColor="text1"/>
        </w:rPr>
        <w:t xml:space="preserve"> </w:t>
      </w:r>
      <w:r w:rsidR="00E56054" w:rsidRPr="00E56054">
        <w:rPr>
          <w:rFonts w:ascii="Cambria" w:hAnsi="Cambria"/>
          <w:color w:val="000000" w:themeColor="text1"/>
        </w:rPr>
        <w:t>(</w:t>
      </w:r>
      <w:proofErr w:type="spellStart"/>
      <w:r w:rsidR="00E56054" w:rsidRPr="00E56054">
        <w:rPr>
          <w:rFonts w:ascii="Cambria" w:hAnsi="Cambria"/>
          <w:color w:val="000000" w:themeColor="text1"/>
        </w:rPr>
        <w:t>Croudace</w:t>
      </w:r>
      <w:proofErr w:type="spellEnd"/>
      <w:r w:rsidR="00E56054" w:rsidRPr="00E56054">
        <w:rPr>
          <w:rFonts w:ascii="Cambria" w:hAnsi="Cambria"/>
          <w:color w:val="000000" w:themeColor="text1"/>
        </w:rPr>
        <w:t xml:space="preserve"> et al., 2006)</w:t>
      </w:r>
      <w:r w:rsidR="00C617C0">
        <w:rPr>
          <w:rFonts w:ascii="Cambria" w:hAnsi="Cambria"/>
          <w:color w:val="000000" w:themeColor="text1"/>
        </w:rPr>
        <w:t xml:space="preserve">. </w:t>
      </w:r>
      <w:r>
        <w:rPr>
          <w:rFonts w:ascii="Cambria" w:hAnsi="Cambria"/>
          <w:color w:val="000000" w:themeColor="text1"/>
        </w:rPr>
        <w:t>To optimize the fit for several measurements (</w:t>
      </w:r>
      <w:r w:rsidR="008C3AC1">
        <w:rPr>
          <w:rFonts w:ascii="Cambria" w:hAnsi="Cambria"/>
          <w:color w:val="000000" w:themeColor="text1"/>
        </w:rPr>
        <w:t>for example,</w:t>
      </w:r>
      <w:r>
        <w:rPr>
          <w:rFonts w:ascii="Cambria" w:hAnsi="Cambria"/>
          <w:color w:val="000000" w:themeColor="text1"/>
        </w:rPr>
        <w:t xml:space="preserve"> along the length of a core section), the ITRAX software sums the spectra from each measurement in a </w:t>
      </w:r>
      <w:r w:rsidR="00F510F1">
        <w:rPr>
          <w:rFonts w:ascii="Cambria" w:hAnsi="Cambria"/>
          <w:color w:val="000000" w:themeColor="text1"/>
        </w:rPr>
        <w:t xml:space="preserve">section </w:t>
      </w:r>
      <w:r>
        <w:rPr>
          <w:rFonts w:ascii="Cambria" w:hAnsi="Cambria"/>
          <w:color w:val="000000" w:themeColor="text1"/>
        </w:rPr>
        <w:t>and outputs a “</w:t>
      </w:r>
      <w:proofErr w:type="spellStart"/>
      <w:r>
        <w:rPr>
          <w:rFonts w:ascii="Cambria" w:hAnsi="Cambria"/>
          <w:color w:val="000000" w:themeColor="text1"/>
        </w:rPr>
        <w:t>sumspectra</w:t>
      </w:r>
      <w:proofErr w:type="spellEnd"/>
      <w:r>
        <w:rPr>
          <w:rFonts w:ascii="Cambria" w:hAnsi="Cambria"/>
          <w:color w:val="000000" w:themeColor="text1"/>
        </w:rPr>
        <w:t>” .</w:t>
      </w:r>
      <w:proofErr w:type="spellStart"/>
      <w:r>
        <w:rPr>
          <w:rFonts w:ascii="Cambria" w:hAnsi="Cambria"/>
          <w:color w:val="000000" w:themeColor="text1"/>
        </w:rPr>
        <w:t>spe</w:t>
      </w:r>
      <w:proofErr w:type="spellEnd"/>
      <w:r>
        <w:rPr>
          <w:rFonts w:ascii="Cambria" w:hAnsi="Cambria"/>
          <w:color w:val="000000" w:themeColor="text1"/>
        </w:rPr>
        <w:t xml:space="preserve"> file. To optimize the </w:t>
      </w:r>
      <w:r w:rsidR="00FB40FB">
        <w:rPr>
          <w:rFonts w:ascii="Cambria" w:hAnsi="Cambria"/>
          <w:color w:val="000000" w:themeColor="text1"/>
        </w:rPr>
        <w:t xml:space="preserve">model </w:t>
      </w:r>
      <w:r>
        <w:rPr>
          <w:rFonts w:ascii="Cambria" w:hAnsi="Cambria"/>
          <w:color w:val="000000" w:themeColor="text1"/>
        </w:rPr>
        <w:t xml:space="preserve">fit for our 213 sections, we averaged the intensities of our 213 </w:t>
      </w:r>
      <w:proofErr w:type="spellStart"/>
      <w:r>
        <w:rPr>
          <w:rFonts w:ascii="Cambria" w:hAnsi="Cambria"/>
          <w:color w:val="000000" w:themeColor="text1"/>
        </w:rPr>
        <w:t>sumspectra</w:t>
      </w:r>
      <w:proofErr w:type="spellEnd"/>
      <w:r>
        <w:rPr>
          <w:rFonts w:ascii="Cambria" w:hAnsi="Cambria"/>
          <w:color w:val="000000" w:themeColor="text1"/>
        </w:rPr>
        <w:t xml:space="preserve"> files. </w:t>
      </w:r>
      <w:r w:rsidR="00FB40FB">
        <w:rPr>
          <w:rFonts w:ascii="Cambria" w:hAnsi="Cambria"/>
          <w:color w:val="000000" w:themeColor="text1"/>
        </w:rPr>
        <w:t xml:space="preserve">This average </w:t>
      </w:r>
      <w:proofErr w:type="spellStart"/>
      <w:r w:rsidR="00FB40FB">
        <w:rPr>
          <w:rFonts w:ascii="Cambria" w:hAnsi="Cambria"/>
          <w:color w:val="000000" w:themeColor="text1"/>
        </w:rPr>
        <w:t>sumspectra</w:t>
      </w:r>
      <w:proofErr w:type="spellEnd"/>
      <w:r w:rsidR="00FB40FB">
        <w:rPr>
          <w:rFonts w:ascii="Cambria" w:hAnsi="Cambria"/>
          <w:color w:val="000000" w:themeColor="text1"/>
        </w:rPr>
        <w:t xml:space="preserve"> was </w:t>
      </w:r>
      <w:r w:rsidR="008C3AC1">
        <w:rPr>
          <w:rFonts w:ascii="Cambria" w:hAnsi="Cambria"/>
          <w:color w:val="000000" w:themeColor="text1"/>
        </w:rPr>
        <w:t xml:space="preserve">then </w:t>
      </w:r>
      <w:r w:rsidR="00FB40FB">
        <w:rPr>
          <w:rFonts w:ascii="Cambria" w:hAnsi="Cambria"/>
          <w:color w:val="000000" w:themeColor="text1"/>
        </w:rPr>
        <w:t>fit using the Q-spec software. We chose e</w:t>
      </w:r>
      <w:r w:rsidR="00994528">
        <w:rPr>
          <w:rFonts w:ascii="Cambria" w:hAnsi="Cambria"/>
          <w:color w:val="000000" w:themeColor="text1"/>
        </w:rPr>
        <w:t>lements for the spectral model</w:t>
      </w:r>
      <w:r w:rsidR="00FB40FB">
        <w:rPr>
          <w:rFonts w:ascii="Cambria" w:hAnsi="Cambria"/>
          <w:color w:val="000000" w:themeColor="text1"/>
        </w:rPr>
        <w:t xml:space="preserve"> that minimized mean-squared error (MSE). </w:t>
      </w:r>
      <w:r w:rsidR="00757B60">
        <w:rPr>
          <w:rFonts w:ascii="Cambria" w:hAnsi="Cambria"/>
          <w:color w:val="000000" w:themeColor="text1"/>
        </w:rPr>
        <w:t>The p</w:t>
      </w:r>
      <w:r w:rsidR="00FB40FB">
        <w:rPr>
          <w:rFonts w:ascii="Cambria" w:hAnsi="Cambria"/>
          <w:color w:val="000000" w:themeColor="text1"/>
        </w:rPr>
        <w:t xml:space="preserve">arameters </w:t>
      </w:r>
      <w:r w:rsidR="0037585D">
        <w:rPr>
          <w:rFonts w:ascii="Cambria" w:hAnsi="Cambria"/>
          <w:color w:val="000000" w:themeColor="text1"/>
        </w:rPr>
        <w:t>“</w:t>
      </w:r>
      <w:proofErr w:type="spellStart"/>
      <w:r w:rsidR="0037585D">
        <w:rPr>
          <w:rFonts w:ascii="Cambria" w:hAnsi="Cambria"/>
          <w:color w:val="000000" w:themeColor="text1"/>
        </w:rPr>
        <w:t>keV</w:t>
      </w:r>
      <w:proofErr w:type="spellEnd"/>
      <w:r w:rsidR="0037585D">
        <w:rPr>
          <w:rFonts w:ascii="Cambria" w:hAnsi="Cambria"/>
          <w:color w:val="000000" w:themeColor="text1"/>
        </w:rPr>
        <w:t>/channel,” “</w:t>
      </w:r>
      <w:r w:rsidR="00757B60">
        <w:rPr>
          <w:rFonts w:ascii="Cambria" w:hAnsi="Cambria"/>
          <w:color w:val="000000" w:themeColor="text1"/>
        </w:rPr>
        <w:t>energy offset,” “FWHM slope,” “FWHM offset,” and “FWHM cutoff”</w:t>
      </w:r>
      <w:r w:rsidR="00FB40FB">
        <w:rPr>
          <w:rFonts w:ascii="Cambria" w:hAnsi="Cambria"/>
          <w:color w:val="000000" w:themeColor="text1"/>
        </w:rPr>
        <w:t xml:space="preserve"> were </w:t>
      </w:r>
      <w:r w:rsidR="00757B60">
        <w:rPr>
          <w:rFonts w:ascii="Cambria" w:hAnsi="Cambria"/>
          <w:color w:val="000000" w:themeColor="text1"/>
        </w:rPr>
        <w:t>also optimized to minimize MSE</w:t>
      </w:r>
      <w:r w:rsidR="00FB40FB">
        <w:rPr>
          <w:rFonts w:ascii="Cambria" w:hAnsi="Cambria"/>
          <w:color w:val="000000" w:themeColor="text1"/>
        </w:rPr>
        <w:t xml:space="preserve">. We found that this method provides the highest quality record of element-intensity continuity in depth-space, minimizing jumps between sections. The MSE parameter provides a continuous </w:t>
      </w:r>
      <w:r w:rsidR="008C3AC1">
        <w:rPr>
          <w:rFonts w:ascii="Cambria" w:hAnsi="Cambria"/>
          <w:color w:val="000000" w:themeColor="text1"/>
        </w:rPr>
        <w:t>assessment</w:t>
      </w:r>
      <w:r w:rsidR="00FB40FB">
        <w:rPr>
          <w:rFonts w:ascii="Cambria" w:hAnsi="Cambria"/>
          <w:color w:val="000000" w:themeColor="text1"/>
        </w:rPr>
        <w:t xml:space="preserve"> of how well the model fits each measurement. </w:t>
      </w:r>
      <w:r w:rsidR="00711C73">
        <w:rPr>
          <w:rFonts w:ascii="Cambria" w:hAnsi="Cambria"/>
          <w:color w:val="000000" w:themeColor="text1"/>
        </w:rPr>
        <w:t xml:space="preserve">The results of this data processing can be </w:t>
      </w:r>
      <w:r w:rsidR="00711C73">
        <w:rPr>
          <w:rFonts w:ascii="Cambria" w:hAnsi="Cambria"/>
          <w:color w:val="000000" w:themeColor="text1"/>
        </w:rPr>
        <w:lastRenderedPageBreak/>
        <w:t xml:space="preserve">found in </w:t>
      </w:r>
      <w:r w:rsidR="00757B60">
        <w:rPr>
          <w:rFonts w:ascii="Cambria" w:hAnsi="Cambria"/>
          <w:color w:val="000000" w:themeColor="text1"/>
        </w:rPr>
        <w:t xml:space="preserve">Table 5. The Q-spec settings file </w:t>
      </w:r>
      <w:proofErr w:type="gramStart"/>
      <w:r w:rsidR="00F27A2D">
        <w:rPr>
          <w:rFonts w:ascii="Cambria" w:hAnsi="Cambria"/>
          <w:color w:val="000000" w:themeColor="text1"/>
        </w:rPr>
        <w:t>(</w:t>
      </w:r>
      <w:r w:rsidR="00757B60">
        <w:rPr>
          <w:rFonts w:ascii="Cambria" w:hAnsi="Cambria"/>
          <w:color w:val="000000" w:themeColor="text1"/>
        </w:rPr>
        <w:t>.</w:t>
      </w:r>
      <w:proofErr w:type="spellStart"/>
      <w:r w:rsidR="00757B60">
        <w:rPr>
          <w:rFonts w:ascii="Cambria" w:hAnsi="Cambria"/>
          <w:color w:val="000000" w:themeColor="text1"/>
        </w:rPr>
        <w:t>dfl</w:t>
      </w:r>
      <w:proofErr w:type="spellEnd"/>
      <w:proofErr w:type="gramEnd"/>
      <w:r w:rsidR="00757B60">
        <w:rPr>
          <w:rFonts w:ascii="Cambria" w:hAnsi="Cambria"/>
          <w:color w:val="000000" w:themeColor="text1"/>
        </w:rPr>
        <w:t>” file type</w:t>
      </w:r>
      <w:r w:rsidR="00F27A2D">
        <w:rPr>
          <w:rFonts w:ascii="Cambria" w:hAnsi="Cambria"/>
          <w:color w:val="000000" w:themeColor="text1"/>
        </w:rPr>
        <w:t>)</w:t>
      </w:r>
      <w:r w:rsidR="00757B60">
        <w:rPr>
          <w:rFonts w:ascii="Cambria" w:hAnsi="Cambria"/>
          <w:color w:val="000000" w:themeColor="text1"/>
        </w:rPr>
        <w:t xml:space="preserve"> </w:t>
      </w:r>
      <w:r w:rsidR="00F27A2D">
        <w:rPr>
          <w:rFonts w:ascii="Cambria" w:hAnsi="Cambria"/>
          <w:color w:val="000000" w:themeColor="text1"/>
        </w:rPr>
        <w:t xml:space="preserve">that </w:t>
      </w:r>
      <w:r w:rsidR="000B7565">
        <w:rPr>
          <w:rFonts w:ascii="Cambria" w:hAnsi="Cambria"/>
          <w:color w:val="000000" w:themeColor="text1"/>
        </w:rPr>
        <w:t xml:space="preserve">we used for our data reduction </w:t>
      </w:r>
      <w:r w:rsidR="00757B60">
        <w:rPr>
          <w:rFonts w:ascii="Cambria" w:hAnsi="Cambria"/>
          <w:color w:val="000000" w:themeColor="text1"/>
        </w:rPr>
        <w:t xml:space="preserve">can be found in the </w:t>
      </w:r>
      <w:ins w:id="1" w:author="Daniel P. Babin" w:date="2020-03-19T11:36:00Z">
        <w:r w:rsidR="00BC207F">
          <w:rPr>
            <w:rFonts w:ascii="Cambria" w:hAnsi="Cambria"/>
            <w:color w:val="000000" w:themeColor="text1"/>
          </w:rPr>
          <w:t xml:space="preserve">GitHub repository for this paper, under the subdirectory </w:t>
        </w:r>
      </w:ins>
      <w:ins w:id="2" w:author="Daniel P. Babin" w:date="2020-03-19T11:37:00Z">
        <w:r w:rsidR="00BC207F">
          <w:rPr>
            <w:rFonts w:ascii="Cambria" w:hAnsi="Cambria"/>
            <w:color w:val="000000" w:themeColor="text1"/>
          </w:rPr>
          <w:t>“Settings.</w:t>
        </w:r>
      </w:ins>
      <w:commentRangeStart w:id="3"/>
      <w:del w:id="4" w:author="Daniel P. Babin" w:date="2020-03-19T11:36:00Z">
        <w:r w:rsidR="00757B60" w:rsidDel="00BC207F">
          <w:rPr>
            <w:rFonts w:ascii="Cambria" w:hAnsi="Cambria"/>
            <w:color w:val="000000" w:themeColor="text1"/>
          </w:rPr>
          <w:delText>supplemental information</w:delText>
        </w:r>
        <w:commentRangeEnd w:id="3"/>
        <w:r w:rsidR="00966555" w:rsidDel="00BC207F">
          <w:rPr>
            <w:rStyle w:val="CommentReference"/>
          </w:rPr>
          <w:commentReference w:id="3"/>
        </w:r>
      </w:del>
      <w:del w:id="5" w:author="Daniel P. Babin" w:date="2020-03-19T11:37:00Z">
        <w:r w:rsidR="00757B60" w:rsidDel="00BC207F">
          <w:rPr>
            <w:rFonts w:ascii="Cambria" w:hAnsi="Cambria"/>
            <w:color w:val="000000" w:themeColor="text1"/>
          </w:rPr>
          <w:delText>.</w:delText>
        </w:r>
      </w:del>
      <w:ins w:id="6" w:author="Daniel P. Babin" w:date="2020-03-19T11:37:00Z">
        <w:r w:rsidR="00BC207F">
          <w:rPr>
            <w:rFonts w:ascii="Cambria" w:hAnsi="Cambria"/>
            <w:color w:val="000000" w:themeColor="text1"/>
          </w:rPr>
          <w:t>”</w:t>
        </w:r>
      </w:ins>
      <w:r w:rsidR="00757B60">
        <w:rPr>
          <w:rFonts w:ascii="Cambria" w:hAnsi="Cambria"/>
          <w:color w:val="000000" w:themeColor="text1"/>
        </w:rPr>
        <w:t xml:space="preserve"> </w:t>
      </w:r>
    </w:p>
    <w:p w14:paraId="6AFA325B" w14:textId="50148528" w:rsidR="00994528" w:rsidRPr="00994528" w:rsidRDefault="00994528" w:rsidP="002A7417">
      <w:pPr>
        <w:spacing w:line="480" w:lineRule="auto"/>
        <w:contextualSpacing/>
        <w:jc w:val="both"/>
        <w:rPr>
          <w:rFonts w:ascii="Cambria" w:hAnsi="Cambria"/>
          <w:color w:val="000000" w:themeColor="text1"/>
        </w:rPr>
      </w:pPr>
      <w:r>
        <w:rPr>
          <w:rFonts w:ascii="Cambria" w:hAnsi="Cambria"/>
          <w:color w:val="000000" w:themeColor="text1"/>
        </w:rPr>
        <w:t xml:space="preserve">Section positions were </w:t>
      </w:r>
      <w:r w:rsidR="00532D47">
        <w:rPr>
          <w:rFonts w:ascii="Cambria" w:hAnsi="Cambria"/>
          <w:color w:val="000000" w:themeColor="text1"/>
        </w:rPr>
        <w:t xml:space="preserve">first </w:t>
      </w:r>
      <w:r>
        <w:rPr>
          <w:rFonts w:ascii="Cambria" w:hAnsi="Cambria"/>
          <w:color w:val="000000" w:themeColor="text1"/>
        </w:rPr>
        <w:t xml:space="preserve">converted into </w:t>
      </w:r>
      <w:r w:rsidR="00F27A2D">
        <w:rPr>
          <w:rFonts w:ascii="Cambria" w:hAnsi="Cambria"/>
          <w:color w:val="000000" w:themeColor="text1"/>
        </w:rPr>
        <w:t>c</w:t>
      </w:r>
      <w:r w:rsidR="007029F6">
        <w:rPr>
          <w:rFonts w:ascii="Cambria" w:hAnsi="Cambria"/>
          <w:color w:val="000000" w:themeColor="text1"/>
        </w:rPr>
        <w:t xml:space="preserve">ore depth below seafloor </w:t>
      </w:r>
      <w:r w:rsidR="00532D47">
        <w:rPr>
          <w:rFonts w:ascii="Cambria" w:hAnsi="Cambria"/>
          <w:color w:val="000000" w:themeColor="text1"/>
        </w:rPr>
        <w:t>(</w:t>
      </w:r>
      <w:r w:rsidR="007029F6">
        <w:rPr>
          <w:rFonts w:ascii="Cambria" w:hAnsi="Cambria"/>
          <w:color w:val="000000" w:themeColor="text1"/>
        </w:rPr>
        <w:t xml:space="preserve">CSF-A), </w:t>
      </w:r>
      <w:r w:rsidR="00532D47">
        <w:rPr>
          <w:rFonts w:ascii="Cambria" w:hAnsi="Cambria"/>
          <w:color w:val="000000" w:themeColor="text1"/>
        </w:rPr>
        <w:t xml:space="preserve">and </w:t>
      </w:r>
      <w:r w:rsidR="007029F6">
        <w:rPr>
          <w:rFonts w:ascii="Cambria" w:hAnsi="Cambria"/>
          <w:color w:val="000000" w:themeColor="text1"/>
        </w:rPr>
        <w:t>then</w:t>
      </w:r>
      <w:r>
        <w:rPr>
          <w:rFonts w:ascii="Cambria" w:hAnsi="Cambria"/>
          <w:color w:val="000000" w:themeColor="text1"/>
        </w:rPr>
        <w:t xml:space="preserve"> </w:t>
      </w:r>
      <w:r w:rsidR="00532D47">
        <w:rPr>
          <w:rFonts w:ascii="Cambria" w:hAnsi="Cambria"/>
          <w:color w:val="000000" w:themeColor="text1"/>
        </w:rPr>
        <w:t xml:space="preserve">into the </w:t>
      </w:r>
      <w:r w:rsidR="007029F6">
        <w:rPr>
          <w:rFonts w:ascii="Cambria" w:hAnsi="Cambria"/>
          <w:color w:val="000000" w:themeColor="text1"/>
        </w:rPr>
        <w:t xml:space="preserve">core composite depth below seafloor </w:t>
      </w:r>
      <w:r w:rsidR="00532D47">
        <w:rPr>
          <w:rFonts w:ascii="Cambria" w:hAnsi="Cambria"/>
          <w:color w:val="000000" w:themeColor="text1"/>
        </w:rPr>
        <w:t>(</w:t>
      </w:r>
      <w:r w:rsidR="007029F6">
        <w:rPr>
          <w:rFonts w:ascii="Cambria" w:hAnsi="Cambria"/>
          <w:color w:val="000000" w:themeColor="text1"/>
        </w:rPr>
        <w:t>CCSF)</w:t>
      </w:r>
      <w:r w:rsidR="00532D47">
        <w:rPr>
          <w:rFonts w:ascii="Cambria" w:hAnsi="Cambria"/>
          <w:color w:val="000000" w:themeColor="text1"/>
        </w:rPr>
        <w:t xml:space="preserve"> used for the splice</w:t>
      </w:r>
      <w:r>
        <w:rPr>
          <w:rFonts w:ascii="Cambria" w:hAnsi="Cambria"/>
          <w:color w:val="000000" w:themeColor="text1"/>
        </w:rPr>
        <w:t>. No pre-processing steps, outlier removal, or filtering were necessary</w:t>
      </w:r>
      <w:r w:rsidR="0087442C">
        <w:rPr>
          <w:rFonts w:ascii="Cambria" w:hAnsi="Cambria"/>
          <w:color w:val="000000" w:themeColor="text1"/>
        </w:rPr>
        <w:t xml:space="preserve"> beyond the steps previously mentioned</w:t>
      </w:r>
      <w:r>
        <w:rPr>
          <w:rFonts w:ascii="Cambria" w:hAnsi="Cambria"/>
          <w:color w:val="000000" w:themeColor="text1"/>
        </w:rPr>
        <w:t xml:space="preserve">. The final result is </w:t>
      </w:r>
      <w:r w:rsidR="00A6140D">
        <w:rPr>
          <w:rFonts w:ascii="Cambria" w:hAnsi="Cambria"/>
          <w:color w:val="000000" w:themeColor="text1"/>
        </w:rPr>
        <w:t>11,8</w:t>
      </w:r>
      <w:r w:rsidR="00722304">
        <w:rPr>
          <w:rFonts w:ascii="Cambria" w:hAnsi="Cambria"/>
          <w:color w:val="000000" w:themeColor="text1"/>
        </w:rPr>
        <w:t>77</w:t>
      </w:r>
      <w:r>
        <w:rPr>
          <w:rFonts w:ascii="Cambria" w:hAnsi="Cambria"/>
          <w:color w:val="000000" w:themeColor="text1"/>
        </w:rPr>
        <w:t xml:space="preserve"> measurements of elemental intensities along 250 m of core. While we only focus on major elements</w:t>
      </w:r>
      <w:r w:rsidR="00532D47">
        <w:rPr>
          <w:rFonts w:ascii="Cambria" w:hAnsi="Cambria"/>
          <w:color w:val="000000" w:themeColor="text1"/>
        </w:rPr>
        <w:t xml:space="preserve"> here</w:t>
      </w:r>
      <w:r>
        <w:rPr>
          <w:rFonts w:ascii="Cambria" w:hAnsi="Cambria"/>
          <w:color w:val="000000" w:themeColor="text1"/>
        </w:rPr>
        <w:t xml:space="preserve"> </w:t>
      </w:r>
      <w:r w:rsidR="00532D47">
        <w:rPr>
          <w:rFonts w:ascii="Cambria" w:hAnsi="Cambria"/>
          <w:color w:val="000000" w:themeColor="text1"/>
        </w:rPr>
        <w:t>(</w:t>
      </w:r>
      <w:r>
        <w:rPr>
          <w:rFonts w:ascii="Cambria" w:hAnsi="Cambria"/>
          <w:color w:val="000000" w:themeColor="text1"/>
        </w:rPr>
        <w:t xml:space="preserve">Al, Si, K, Ca, </w:t>
      </w:r>
      <w:proofErr w:type="spellStart"/>
      <w:r>
        <w:rPr>
          <w:rFonts w:ascii="Cambria" w:hAnsi="Cambria"/>
          <w:color w:val="000000" w:themeColor="text1"/>
        </w:rPr>
        <w:t>Ti</w:t>
      </w:r>
      <w:proofErr w:type="spellEnd"/>
      <w:r>
        <w:rPr>
          <w:rFonts w:ascii="Cambria" w:hAnsi="Cambria"/>
          <w:color w:val="000000" w:themeColor="text1"/>
        </w:rPr>
        <w:t>, and Fe</w:t>
      </w:r>
      <w:r w:rsidR="00532D47">
        <w:rPr>
          <w:rFonts w:ascii="Cambria" w:hAnsi="Cambria"/>
          <w:color w:val="000000" w:themeColor="text1"/>
        </w:rPr>
        <w:t>)</w:t>
      </w:r>
      <w:r>
        <w:rPr>
          <w:rFonts w:ascii="Cambria" w:hAnsi="Cambria"/>
          <w:color w:val="000000" w:themeColor="text1"/>
        </w:rPr>
        <w:t xml:space="preserve"> an extensive suite of elements not suitable for calibration are available in the </w:t>
      </w:r>
      <w:r w:rsidR="00711C73">
        <w:rPr>
          <w:rFonts w:ascii="Cambria" w:hAnsi="Cambria"/>
          <w:color w:val="000000" w:themeColor="text1"/>
        </w:rPr>
        <w:t xml:space="preserve">full </w:t>
      </w:r>
      <w:r>
        <w:rPr>
          <w:rFonts w:ascii="Cambria" w:hAnsi="Cambria"/>
          <w:color w:val="000000" w:themeColor="text1"/>
        </w:rPr>
        <w:t>XRF data</w:t>
      </w:r>
      <w:r w:rsidR="00711C73">
        <w:rPr>
          <w:rFonts w:ascii="Cambria" w:hAnsi="Cambria"/>
          <w:color w:val="000000" w:themeColor="text1"/>
        </w:rPr>
        <w:t xml:space="preserve"> tables (Table 4, Table 5)</w:t>
      </w:r>
      <w:r w:rsidR="00C617C0">
        <w:rPr>
          <w:rFonts w:ascii="Cambria" w:hAnsi="Cambria"/>
          <w:color w:val="000000" w:themeColor="text1"/>
        </w:rPr>
        <w:t>. Table 4 contains the 2 mm-2 second XRF data. Table 5 contains the 2 cm-20 second integrated XRF dataset.</w:t>
      </w:r>
    </w:p>
    <w:p w14:paraId="53237E13" w14:textId="7F6391FF" w:rsidR="00994528" w:rsidRPr="00994528" w:rsidRDefault="00994528" w:rsidP="00266625">
      <w:pPr>
        <w:snapToGrid w:val="0"/>
        <w:spacing w:line="480" w:lineRule="auto"/>
        <w:jc w:val="both"/>
        <w:rPr>
          <w:rFonts w:ascii="Cambria" w:hAnsi="Cambria"/>
          <w:color w:val="000000" w:themeColor="text1"/>
        </w:rPr>
      </w:pPr>
      <w:r>
        <w:rPr>
          <w:rFonts w:ascii="Cambria" w:hAnsi="Cambria"/>
          <w:color w:val="000000" w:themeColor="text1"/>
        </w:rPr>
        <w:t xml:space="preserve">The XRF data </w:t>
      </w:r>
      <w:r w:rsidR="00532D47">
        <w:rPr>
          <w:rFonts w:ascii="Cambria" w:hAnsi="Cambria"/>
          <w:color w:val="000000" w:themeColor="text1"/>
        </w:rPr>
        <w:t>are shown</w:t>
      </w:r>
      <w:r>
        <w:rPr>
          <w:rFonts w:ascii="Cambria" w:hAnsi="Cambria"/>
          <w:color w:val="000000" w:themeColor="text1"/>
        </w:rPr>
        <w:t xml:space="preserve"> </w:t>
      </w:r>
      <w:r w:rsidR="00966555">
        <w:rPr>
          <w:rFonts w:ascii="Cambria" w:hAnsi="Cambria"/>
          <w:color w:val="000000" w:themeColor="text1"/>
        </w:rPr>
        <w:t xml:space="preserve">in depth </w:t>
      </w:r>
      <w:r>
        <w:rPr>
          <w:rFonts w:ascii="Cambria" w:hAnsi="Cambria"/>
          <w:color w:val="000000" w:themeColor="text1"/>
        </w:rPr>
        <w:t xml:space="preserve">in </w:t>
      </w:r>
      <w:r w:rsidR="00C617C0">
        <w:rPr>
          <w:rFonts w:ascii="Cambria" w:hAnsi="Cambria"/>
          <w:color w:val="000000" w:themeColor="text1"/>
        </w:rPr>
        <w:t>Figure</w:t>
      </w:r>
      <w:r w:rsidR="00532D47">
        <w:rPr>
          <w:rFonts w:ascii="Cambria" w:hAnsi="Cambria"/>
          <w:color w:val="000000" w:themeColor="text1"/>
        </w:rPr>
        <w:t>s</w:t>
      </w:r>
      <w:r w:rsidR="00C617C0">
        <w:rPr>
          <w:rFonts w:ascii="Cambria" w:hAnsi="Cambria"/>
          <w:color w:val="000000" w:themeColor="text1"/>
        </w:rPr>
        <w:t xml:space="preserve"> 3 and 4.</w:t>
      </w:r>
      <w:r>
        <w:rPr>
          <w:rFonts w:ascii="Cambria" w:hAnsi="Cambria"/>
          <w:color w:val="000000" w:themeColor="text1"/>
        </w:rPr>
        <w:t xml:space="preserve"> </w:t>
      </w:r>
      <w:r w:rsidR="00C617C0">
        <w:rPr>
          <w:rFonts w:ascii="Cambria" w:hAnsi="Cambria"/>
          <w:color w:val="000000" w:themeColor="text1"/>
        </w:rPr>
        <w:t>Figure 3</w:t>
      </w:r>
      <w:r>
        <w:rPr>
          <w:rFonts w:ascii="Cambria" w:hAnsi="Cambria"/>
          <w:color w:val="FF0000"/>
        </w:rPr>
        <w:t xml:space="preserve"> </w:t>
      </w:r>
      <w:r>
        <w:rPr>
          <w:rFonts w:ascii="Cambria" w:hAnsi="Cambria"/>
          <w:color w:val="000000" w:themeColor="text1"/>
        </w:rPr>
        <w:t xml:space="preserve">shows individual element intensities for both the 2 cm-20 second dataset (full color) and the 2 mm-2 second (paler colors) dataset. </w:t>
      </w:r>
      <w:r w:rsidR="00C617C0">
        <w:rPr>
          <w:rFonts w:ascii="Cambria" w:hAnsi="Cambria"/>
          <w:color w:val="000000" w:themeColor="text1"/>
        </w:rPr>
        <w:t>Figure 4</w:t>
      </w:r>
      <w:r w:rsidRPr="00C617C0">
        <w:rPr>
          <w:rFonts w:ascii="Cambria" w:hAnsi="Cambria"/>
          <w:color w:val="000000" w:themeColor="text1"/>
        </w:rPr>
        <w:t xml:space="preserve"> </w:t>
      </w:r>
      <w:r>
        <w:rPr>
          <w:rFonts w:ascii="Cambria" w:hAnsi="Cambria"/>
          <w:color w:val="000000" w:themeColor="text1"/>
        </w:rPr>
        <w:t>presents element intensities from both datasets normalized to Ca intensity. Th</w:t>
      </w:r>
      <w:r w:rsidR="00532D47">
        <w:rPr>
          <w:rFonts w:ascii="Cambria" w:hAnsi="Cambria"/>
          <w:color w:val="000000" w:themeColor="text1"/>
        </w:rPr>
        <w:t>ese</w:t>
      </w:r>
      <w:r>
        <w:rPr>
          <w:rFonts w:ascii="Cambria" w:hAnsi="Cambria"/>
          <w:color w:val="000000" w:themeColor="text1"/>
        </w:rPr>
        <w:t xml:space="preserve"> figures clearly visualize the </w:t>
      </w:r>
      <w:r w:rsidR="00C617C0">
        <w:rPr>
          <w:rFonts w:ascii="Cambria" w:hAnsi="Cambria"/>
          <w:color w:val="000000" w:themeColor="text1"/>
        </w:rPr>
        <w:t xml:space="preserve">noise reduction </w:t>
      </w:r>
      <w:r>
        <w:rPr>
          <w:rFonts w:ascii="Cambria" w:hAnsi="Cambria"/>
          <w:color w:val="000000" w:themeColor="text1"/>
        </w:rPr>
        <w:t xml:space="preserve">offered by the 2 cm integration of the raw spectra. </w:t>
      </w:r>
    </w:p>
    <w:p w14:paraId="2D6F7096" w14:textId="5B3E9DAD" w:rsidR="00266625" w:rsidRPr="00266625" w:rsidRDefault="00550BAE" w:rsidP="00550BAE">
      <w:pPr>
        <w:snapToGrid w:val="0"/>
        <w:spacing w:line="480" w:lineRule="auto"/>
        <w:jc w:val="both"/>
        <w:rPr>
          <w:rFonts w:ascii="Cambria" w:hAnsi="Cambria"/>
          <w:b/>
          <w:bCs/>
        </w:rPr>
      </w:pPr>
      <w:r w:rsidRPr="00266625">
        <w:rPr>
          <w:rFonts w:ascii="Cambria" w:hAnsi="Cambria"/>
          <w:b/>
        </w:rPr>
        <w:t>2.</w:t>
      </w:r>
      <w:r>
        <w:rPr>
          <w:rFonts w:ascii="Cambria" w:hAnsi="Cambria"/>
          <w:b/>
        </w:rPr>
        <w:t>3</w:t>
      </w:r>
      <w:r w:rsidR="00266625" w:rsidRPr="00266625">
        <w:rPr>
          <w:rFonts w:ascii="Cambria" w:hAnsi="Cambria"/>
          <w:b/>
        </w:rPr>
        <w:t xml:space="preserve"> </w:t>
      </w:r>
      <w:r w:rsidR="00994528">
        <w:rPr>
          <w:rFonts w:ascii="Cambria" w:hAnsi="Cambria"/>
          <w:b/>
          <w:bCs/>
        </w:rPr>
        <w:t>XRF Core</w:t>
      </w:r>
      <w:r w:rsidR="00516985">
        <w:rPr>
          <w:rFonts w:ascii="Cambria" w:hAnsi="Cambria"/>
          <w:b/>
          <w:bCs/>
        </w:rPr>
        <w:t xml:space="preserve"> </w:t>
      </w:r>
      <w:proofErr w:type="spellStart"/>
      <w:r w:rsidR="00994528">
        <w:rPr>
          <w:rFonts w:ascii="Cambria" w:hAnsi="Cambria"/>
          <w:b/>
          <w:bCs/>
        </w:rPr>
        <w:t>Scan</w:t>
      </w:r>
      <w:r w:rsidR="00516985">
        <w:rPr>
          <w:rFonts w:ascii="Cambria" w:hAnsi="Cambria"/>
          <w:b/>
          <w:bCs/>
        </w:rPr>
        <w:t>ing</w:t>
      </w:r>
      <w:proofErr w:type="spellEnd"/>
      <w:r w:rsidR="00516985">
        <w:rPr>
          <w:rFonts w:ascii="Cambria" w:hAnsi="Cambria"/>
          <w:b/>
          <w:bCs/>
        </w:rPr>
        <w:t xml:space="preserve"> Data</w:t>
      </w:r>
      <w:r w:rsidR="00994528">
        <w:rPr>
          <w:rFonts w:ascii="Cambria" w:hAnsi="Cambria"/>
          <w:b/>
          <w:bCs/>
        </w:rPr>
        <w:t xml:space="preserve"> Calibration to Concentrations</w:t>
      </w:r>
    </w:p>
    <w:p w14:paraId="0CF4FAC5" w14:textId="64528A61" w:rsidR="00994528" w:rsidRPr="00C617C0" w:rsidRDefault="007F2106" w:rsidP="00C617C0">
      <w:pPr>
        <w:spacing w:line="480" w:lineRule="auto"/>
        <w:rPr>
          <w:rFonts w:ascii="Cambria" w:hAnsi="Cambria"/>
        </w:rPr>
      </w:pPr>
      <w:r w:rsidRPr="00C617C0">
        <w:rPr>
          <w:rFonts w:ascii="Cambria" w:hAnsi="Cambria"/>
        </w:rPr>
        <w:t>T</w:t>
      </w:r>
      <w:r w:rsidR="0032418E" w:rsidRPr="00C617C0">
        <w:rPr>
          <w:rFonts w:ascii="Cambria" w:hAnsi="Cambria"/>
        </w:rPr>
        <w:t xml:space="preserve">he relative abundances provided by the XRF in “counts” were converted to concentrations with a calibration dataset of </w:t>
      </w:r>
      <w:r w:rsidR="0070537F" w:rsidRPr="00C617C0">
        <w:rPr>
          <w:rFonts w:ascii="Cambria" w:hAnsi="Cambria"/>
        </w:rPr>
        <w:t>2</w:t>
      </w:r>
      <w:r w:rsidR="00994528" w:rsidRPr="00C617C0">
        <w:rPr>
          <w:rFonts w:ascii="Cambria" w:hAnsi="Cambria"/>
        </w:rPr>
        <w:t>5</w:t>
      </w:r>
      <w:r w:rsidR="0070537F" w:rsidRPr="00C617C0">
        <w:rPr>
          <w:rFonts w:ascii="Cambria" w:hAnsi="Cambria"/>
        </w:rPr>
        <w:t xml:space="preserve"> </w:t>
      </w:r>
      <w:r w:rsidR="0032418E" w:rsidRPr="00C617C0">
        <w:rPr>
          <w:rFonts w:ascii="Cambria" w:hAnsi="Cambria"/>
        </w:rPr>
        <w:t>samples</w:t>
      </w:r>
      <w:r w:rsidR="00C617C0" w:rsidRPr="00C617C0">
        <w:rPr>
          <w:rFonts w:ascii="Cambria" w:hAnsi="Cambria"/>
        </w:rPr>
        <w:t xml:space="preserve"> (Table 6, Figures </w:t>
      </w:r>
      <w:r w:rsidR="00711C73">
        <w:rPr>
          <w:rFonts w:ascii="Cambria" w:hAnsi="Cambria"/>
        </w:rPr>
        <w:t>4</w:t>
      </w:r>
      <w:r w:rsidR="00C617C0" w:rsidRPr="00C617C0">
        <w:rPr>
          <w:rFonts w:ascii="Cambria" w:hAnsi="Cambria"/>
        </w:rPr>
        <w:t xml:space="preserve"> and </w:t>
      </w:r>
      <w:r w:rsidR="00711C73">
        <w:rPr>
          <w:rFonts w:ascii="Cambria" w:hAnsi="Cambria"/>
        </w:rPr>
        <w:t>5</w:t>
      </w:r>
      <w:r w:rsidR="00C617C0" w:rsidRPr="00C617C0">
        <w:rPr>
          <w:rFonts w:ascii="Cambria" w:hAnsi="Cambria"/>
        </w:rPr>
        <w:t>)</w:t>
      </w:r>
      <w:r w:rsidR="0032418E" w:rsidRPr="00C617C0">
        <w:rPr>
          <w:rFonts w:ascii="Cambria" w:hAnsi="Cambria"/>
        </w:rPr>
        <w:t xml:space="preserve">. The conversion was made using the </w:t>
      </w:r>
      <w:r w:rsidR="00994528" w:rsidRPr="00C617C0">
        <w:rPr>
          <w:rFonts w:ascii="Cambria" w:hAnsi="Cambria"/>
        </w:rPr>
        <w:t>U</w:t>
      </w:r>
      <w:r w:rsidR="0032418E" w:rsidRPr="00C617C0">
        <w:rPr>
          <w:rFonts w:ascii="Cambria" w:hAnsi="Cambria"/>
        </w:rPr>
        <w:t xml:space="preserve">nivariate </w:t>
      </w:r>
      <w:r w:rsidR="00994528" w:rsidRPr="00C617C0">
        <w:rPr>
          <w:rFonts w:ascii="Cambria" w:hAnsi="Cambria"/>
        </w:rPr>
        <w:t>L</w:t>
      </w:r>
      <w:r w:rsidR="0032418E" w:rsidRPr="00C617C0">
        <w:rPr>
          <w:rFonts w:ascii="Cambria" w:hAnsi="Cambria"/>
        </w:rPr>
        <w:t xml:space="preserve">og-ratio </w:t>
      </w:r>
      <w:r w:rsidR="00994528" w:rsidRPr="00C617C0">
        <w:rPr>
          <w:rFonts w:ascii="Cambria" w:hAnsi="Cambria"/>
        </w:rPr>
        <w:t>C</w:t>
      </w:r>
      <w:r w:rsidR="0032418E" w:rsidRPr="00C617C0">
        <w:rPr>
          <w:rFonts w:ascii="Cambria" w:hAnsi="Cambria"/>
        </w:rPr>
        <w:t xml:space="preserve">alibration </w:t>
      </w:r>
      <w:r w:rsidR="00D50F62" w:rsidRPr="00C617C0">
        <w:rPr>
          <w:rFonts w:ascii="Cambria" w:hAnsi="Cambria"/>
          <w:bCs/>
        </w:rPr>
        <w:t>(ULC)</w:t>
      </w:r>
      <w:r w:rsidR="00D50F62" w:rsidRPr="00C617C0">
        <w:rPr>
          <w:rFonts w:ascii="Cambria" w:hAnsi="Cambria"/>
          <w:b/>
          <w:bCs/>
        </w:rPr>
        <w:t xml:space="preserve"> </w:t>
      </w:r>
      <w:r w:rsidR="0032418E" w:rsidRPr="00C617C0">
        <w:rPr>
          <w:rFonts w:ascii="Cambria" w:hAnsi="Cambria"/>
        </w:rPr>
        <w:t>of</w:t>
      </w:r>
      <w:r w:rsidR="00E56054">
        <w:rPr>
          <w:rFonts w:ascii="Cambria" w:hAnsi="Cambria"/>
        </w:rPr>
        <w:t xml:space="preserve"> </w:t>
      </w:r>
      <w:proofErr w:type="spellStart"/>
      <w:r w:rsidR="00E56054" w:rsidRPr="00E56054">
        <w:rPr>
          <w:rFonts w:ascii="Cambria" w:hAnsi="Cambria"/>
        </w:rPr>
        <w:t>Weltje</w:t>
      </w:r>
      <w:proofErr w:type="spellEnd"/>
      <w:r w:rsidR="00E56054" w:rsidRPr="00E56054">
        <w:rPr>
          <w:rFonts w:ascii="Cambria" w:hAnsi="Cambria"/>
        </w:rPr>
        <w:t xml:space="preserve"> &amp; </w:t>
      </w:r>
      <w:proofErr w:type="spellStart"/>
      <w:r w:rsidR="00E56054" w:rsidRPr="00E56054">
        <w:rPr>
          <w:rFonts w:ascii="Cambria" w:hAnsi="Cambria"/>
        </w:rPr>
        <w:t>Tjallingii</w:t>
      </w:r>
      <w:proofErr w:type="spellEnd"/>
      <w:r w:rsidR="00E56054" w:rsidRPr="00E56054">
        <w:rPr>
          <w:rFonts w:ascii="Cambria" w:hAnsi="Cambria"/>
        </w:rPr>
        <w:t xml:space="preserve"> (2008)</w:t>
      </w:r>
      <w:r w:rsidR="0032418E" w:rsidRPr="00C617C0">
        <w:rPr>
          <w:rFonts w:ascii="Cambria" w:hAnsi="Cambria"/>
        </w:rPr>
        <w:t xml:space="preserve">, with Ca counts and concentrations in the denominator of each element ratio. </w:t>
      </w:r>
      <w:r w:rsidR="00994528" w:rsidRPr="00C617C0">
        <w:rPr>
          <w:rFonts w:ascii="Cambria" w:hAnsi="Cambria"/>
        </w:rPr>
        <w:t xml:space="preserve">We chose the simpler ULC as opposed to the more sophisticated Multivariate Log-ratio Calibration (MLC) of </w:t>
      </w:r>
      <w:proofErr w:type="spellStart"/>
      <w:r w:rsidR="00994528" w:rsidRPr="00C617C0">
        <w:rPr>
          <w:rFonts w:ascii="Cambria" w:hAnsi="Cambria"/>
        </w:rPr>
        <w:t>Weltje</w:t>
      </w:r>
      <w:proofErr w:type="spellEnd"/>
      <w:r w:rsidR="00994528" w:rsidRPr="00C617C0">
        <w:rPr>
          <w:rFonts w:ascii="Cambria" w:hAnsi="Cambria"/>
        </w:rPr>
        <w:t xml:space="preserve"> et al. (2015) due to the relative sparse spacing of our calibration samples compared to the total length of our core. </w:t>
      </w:r>
      <w:r w:rsidR="00711C73">
        <w:rPr>
          <w:rFonts w:ascii="Cambria" w:hAnsi="Cambria"/>
        </w:rPr>
        <w:t xml:space="preserve">Concentrations </w:t>
      </w:r>
      <w:r w:rsidR="00994528" w:rsidRPr="00C617C0">
        <w:rPr>
          <w:rFonts w:ascii="Cambria" w:hAnsi="Cambria"/>
        </w:rPr>
        <w:t xml:space="preserve">are reported </w:t>
      </w:r>
      <w:r w:rsidR="00711C73">
        <w:rPr>
          <w:rFonts w:ascii="Cambria" w:hAnsi="Cambria"/>
        </w:rPr>
        <w:t>as weight-percent-element</w:t>
      </w:r>
      <w:r w:rsidR="00994528" w:rsidRPr="00C617C0">
        <w:rPr>
          <w:rFonts w:ascii="Cambria" w:hAnsi="Cambria"/>
        </w:rPr>
        <w:t xml:space="preserve"> </w:t>
      </w:r>
      <w:r w:rsidR="00994528" w:rsidRPr="00C617C0">
        <w:rPr>
          <w:rFonts w:ascii="Cambria" w:hAnsi="Cambria"/>
        </w:rPr>
        <w:lastRenderedPageBreak/>
        <w:t xml:space="preserve">oxides. The Python code used for the calibration process, including the calculation of </w:t>
      </w:r>
      <w:r w:rsidR="00994528" w:rsidRPr="00C617C0">
        <w:rPr>
          <w:rFonts w:ascii="Cambria" w:hAnsi="Cambria"/>
        </w:rPr>
        <w:sym w:font="Symbol" w:char="F061"/>
      </w:r>
      <w:r w:rsidR="00994528" w:rsidRPr="00C617C0">
        <w:rPr>
          <w:rFonts w:ascii="Cambria" w:hAnsi="Cambria"/>
        </w:rPr>
        <w:t xml:space="preserve"> and </w:t>
      </w:r>
      <w:r w:rsidR="00994528" w:rsidRPr="00C617C0">
        <w:rPr>
          <w:rFonts w:ascii="Cambria" w:hAnsi="Cambria"/>
        </w:rPr>
        <w:sym w:font="Symbol" w:char="F062"/>
      </w:r>
      <w:r w:rsidR="00994528" w:rsidRPr="00C617C0">
        <w:rPr>
          <w:rFonts w:ascii="Cambria" w:hAnsi="Cambria"/>
        </w:rPr>
        <w:t xml:space="preserve"> </w:t>
      </w:r>
      <w:r w:rsidR="00994528" w:rsidRPr="007F6813">
        <w:rPr>
          <w:rFonts w:ascii="Cambria" w:hAnsi="Cambria"/>
        </w:rPr>
        <w:t xml:space="preserve">parameters, is available </w:t>
      </w:r>
      <w:r w:rsidR="007F6813" w:rsidRPr="000A2B23">
        <w:rPr>
          <w:rFonts w:ascii="Cambria" w:hAnsi="Cambria"/>
        </w:rPr>
        <w:t>on GitHub in the notebook “</w:t>
      </w:r>
      <w:proofErr w:type="spellStart"/>
      <w:r w:rsidR="007F6813">
        <w:rPr>
          <w:rFonts w:ascii="Cambria" w:hAnsi="Cambria"/>
        </w:rPr>
        <w:t>xrf_</w:t>
      </w:r>
      <w:proofErr w:type="gramStart"/>
      <w:r w:rsidR="007F6813">
        <w:rPr>
          <w:rFonts w:ascii="Cambria" w:hAnsi="Cambria"/>
        </w:rPr>
        <w:t>calibration.ipynb</w:t>
      </w:r>
      <w:proofErr w:type="spellEnd"/>
      <w:proofErr w:type="gramEnd"/>
      <w:r w:rsidR="007F6813">
        <w:rPr>
          <w:rFonts w:ascii="Cambria" w:hAnsi="Cambria"/>
        </w:rPr>
        <w:t>.”</w:t>
      </w:r>
      <w:r w:rsidR="007F6813" w:rsidRPr="000A2B23">
        <w:rPr>
          <w:rFonts w:ascii="Cambria" w:hAnsi="Cambria"/>
        </w:rPr>
        <w:t xml:space="preserve"> </w:t>
      </w:r>
      <w:r w:rsidR="00994528" w:rsidRPr="007F6813">
        <w:rPr>
          <w:rFonts w:ascii="Cambria" w:hAnsi="Cambria"/>
          <w:color w:val="000000" w:themeColor="text1"/>
        </w:rPr>
        <w:t xml:space="preserve">Model parameters </w:t>
      </w:r>
      <w:r w:rsidR="00994528" w:rsidRPr="007F6813">
        <w:rPr>
          <w:rFonts w:ascii="Cambria" w:hAnsi="Cambria"/>
        </w:rPr>
        <w:sym w:font="Symbol" w:char="F061"/>
      </w:r>
      <w:r w:rsidR="00994528" w:rsidRPr="007F6813">
        <w:rPr>
          <w:rFonts w:ascii="Cambria" w:hAnsi="Cambria"/>
        </w:rPr>
        <w:t xml:space="preserve"> and </w:t>
      </w:r>
      <w:r w:rsidR="00994528" w:rsidRPr="007F6813">
        <w:rPr>
          <w:rFonts w:ascii="Cambria" w:hAnsi="Cambria"/>
        </w:rPr>
        <w:sym w:font="Symbol" w:char="F062"/>
      </w:r>
      <w:r w:rsidR="00994528" w:rsidRPr="007F6813">
        <w:rPr>
          <w:rFonts w:ascii="Cambria" w:hAnsi="Cambria"/>
        </w:rPr>
        <w:t xml:space="preserve"> are available in </w:t>
      </w:r>
      <w:r w:rsidR="00C617C0" w:rsidRPr="007F6813">
        <w:rPr>
          <w:rFonts w:ascii="Cambria" w:hAnsi="Cambria"/>
          <w:color w:val="000000" w:themeColor="text1"/>
        </w:rPr>
        <w:t>Table 7</w:t>
      </w:r>
      <w:r w:rsidR="00994528" w:rsidRPr="007F6813">
        <w:rPr>
          <w:rFonts w:ascii="Cambria" w:hAnsi="Cambria"/>
          <w:color w:val="000000" w:themeColor="text1"/>
        </w:rPr>
        <w:t>.</w:t>
      </w:r>
    </w:p>
    <w:p w14:paraId="3351B3B2" w14:textId="469FF074" w:rsidR="00FB3D07" w:rsidRPr="00887138" w:rsidRDefault="00994528" w:rsidP="00994528">
      <w:pPr>
        <w:snapToGrid w:val="0"/>
        <w:spacing w:line="480" w:lineRule="auto"/>
        <w:jc w:val="both"/>
        <w:rPr>
          <w:rFonts w:ascii="Cambria" w:hAnsi="Cambria"/>
          <w:bCs/>
        </w:rPr>
      </w:pPr>
      <w:r>
        <w:rPr>
          <w:rFonts w:ascii="Cambria" w:hAnsi="Cambria"/>
          <w:bCs/>
        </w:rPr>
        <w:t xml:space="preserve">The ULC is designed to calibrate element ratios, not necessarily individual element concentrations. But, if the elements in the collection of ratios </w:t>
      </w:r>
      <w:r w:rsidR="000D6BF1">
        <w:rPr>
          <w:rFonts w:ascii="Cambria" w:hAnsi="Cambria"/>
          <w:bCs/>
        </w:rPr>
        <w:t xml:space="preserve">are </w:t>
      </w:r>
      <w:r>
        <w:rPr>
          <w:rFonts w:ascii="Cambria" w:hAnsi="Cambria"/>
          <w:bCs/>
        </w:rPr>
        <w:t xml:space="preserve">assumed to compose the entire sample, the relative concentrations of each element can be calculated. To ensure </w:t>
      </w:r>
      <w:r w:rsidR="000D6BF1">
        <w:rPr>
          <w:rFonts w:ascii="Cambria" w:hAnsi="Cambria"/>
          <w:bCs/>
        </w:rPr>
        <w:t xml:space="preserve">that </w:t>
      </w:r>
      <w:r>
        <w:rPr>
          <w:rFonts w:ascii="Cambria" w:hAnsi="Cambria"/>
          <w:bCs/>
        </w:rPr>
        <w:t xml:space="preserve">the resulting concentrations </w:t>
      </w:r>
      <w:r w:rsidR="000D6BF1">
        <w:rPr>
          <w:rFonts w:ascii="Cambria" w:hAnsi="Cambria"/>
          <w:bCs/>
        </w:rPr>
        <w:t xml:space="preserve">derived from the XRF core scanning data </w:t>
      </w:r>
      <w:r>
        <w:rPr>
          <w:rFonts w:ascii="Cambria" w:hAnsi="Cambria"/>
          <w:bCs/>
        </w:rPr>
        <w:t>reflect the concentrations of our calibration samples as closely as possible, we normalize</w:t>
      </w:r>
      <w:r w:rsidR="000D6BF1">
        <w:rPr>
          <w:rFonts w:ascii="Cambria" w:hAnsi="Cambria"/>
          <w:bCs/>
        </w:rPr>
        <w:t>d</w:t>
      </w:r>
      <w:r>
        <w:rPr>
          <w:rFonts w:ascii="Cambria" w:hAnsi="Cambria"/>
          <w:bCs/>
        </w:rPr>
        <w:t xml:space="preserve"> the sum of each calibrated XRF measurement to 96.2</w:t>
      </w:r>
      <w:r w:rsidR="00887138">
        <w:rPr>
          <w:rFonts w:ascii="Cambria" w:hAnsi="Cambria"/>
          <w:bCs/>
        </w:rPr>
        <w:t>%</w:t>
      </w:r>
      <w:r>
        <w:rPr>
          <w:rFonts w:ascii="Cambria" w:hAnsi="Cambria"/>
          <w:bCs/>
        </w:rPr>
        <w:t>, the average sum of Al</w:t>
      </w:r>
      <w:r w:rsidRPr="00994528">
        <w:rPr>
          <w:rFonts w:ascii="Cambria" w:hAnsi="Cambria"/>
          <w:bCs/>
          <w:vertAlign w:val="subscript"/>
        </w:rPr>
        <w:t>2</w:t>
      </w:r>
      <w:r>
        <w:rPr>
          <w:rFonts w:ascii="Cambria" w:hAnsi="Cambria"/>
          <w:bCs/>
        </w:rPr>
        <w:t>O</w:t>
      </w:r>
      <w:r>
        <w:rPr>
          <w:rFonts w:ascii="Cambria" w:hAnsi="Cambria"/>
          <w:bCs/>
          <w:vertAlign w:val="subscript"/>
        </w:rPr>
        <w:t>3</w:t>
      </w:r>
      <w:r>
        <w:rPr>
          <w:rFonts w:ascii="Cambria" w:hAnsi="Cambria"/>
          <w:bCs/>
        </w:rPr>
        <w:t xml:space="preserve"> + SiO</w:t>
      </w:r>
      <w:r>
        <w:rPr>
          <w:rFonts w:ascii="Cambria" w:hAnsi="Cambria"/>
          <w:bCs/>
          <w:vertAlign w:val="subscript"/>
        </w:rPr>
        <w:t>2</w:t>
      </w:r>
      <w:r>
        <w:rPr>
          <w:rFonts w:ascii="Cambria" w:hAnsi="Cambria"/>
          <w:bCs/>
        </w:rPr>
        <w:t xml:space="preserve"> + K</w:t>
      </w:r>
      <w:r w:rsidRPr="00994528">
        <w:rPr>
          <w:rFonts w:ascii="Cambria" w:hAnsi="Cambria"/>
          <w:bCs/>
          <w:vertAlign w:val="subscript"/>
        </w:rPr>
        <w:t>2</w:t>
      </w:r>
      <w:r>
        <w:rPr>
          <w:rFonts w:ascii="Cambria" w:hAnsi="Cambria"/>
          <w:bCs/>
        </w:rPr>
        <w:t xml:space="preserve">O + </w:t>
      </w:r>
      <w:proofErr w:type="spellStart"/>
      <w:r>
        <w:rPr>
          <w:rFonts w:ascii="Cambria" w:hAnsi="Cambria"/>
          <w:bCs/>
        </w:rPr>
        <w:t>CaO</w:t>
      </w:r>
      <w:proofErr w:type="spellEnd"/>
      <w:r>
        <w:rPr>
          <w:rFonts w:ascii="Cambria" w:hAnsi="Cambria"/>
          <w:bCs/>
        </w:rPr>
        <w:t xml:space="preserve"> +TiO</w:t>
      </w:r>
      <w:r w:rsidRPr="00994528">
        <w:rPr>
          <w:rFonts w:ascii="Cambria" w:hAnsi="Cambria"/>
          <w:bCs/>
          <w:vertAlign w:val="subscript"/>
        </w:rPr>
        <w:t>2</w:t>
      </w:r>
      <w:r>
        <w:rPr>
          <w:rFonts w:ascii="Cambria" w:hAnsi="Cambria"/>
          <w:bCs/>
        </w:rPr>
        <w:t xml:space="preserve"> + Fe</w:t>
      </w:r>
      <w:r w:rsidRPr="00994528">
        <w:rPr>
          <w:rFonts w:ascii="Cambria" w:hAnsi="Cambria"/>
          <w:bCs/>
          <w:vertAlign w:val="subscript"/>
        </w:rPr>
        <w:t>2</w:t>
      </w:r>
      <w:r>
        <w:rPr>
          <w:rFonts w:ascii="Cambria" w:hAnsi="Cambria"/>
          <w:bCs/>
        </w:rPr>
        <w:t>O</w:t>
      </w:r>
      <w:r w:rsidRPr="00994528">
        <w:rPr>
          <w:rFonts w:ascii="Cambria" w:hAnsi="Cambria"/>
          <w:bCs/>
          <w:vertAlign w:val="subscript"/>
        </w:rPr>
        <w:t>3</w:t>
      </w:r>
      <w:r>
        <w:rPr>
          <w:rFonts w:ascii="Cambria" w:hAnsi="Cambria"/>
          <w:bCs/>
        </w:rPr>
        <w:t xml:space="preserve"> in the 25 calibration samples. </w:t>
      </w:r>
      <w:r w:rsidR="00887138">
        <w:rPr>
          <w:rFonts w:ascii="Cambria" w:hAnsi="Cambria"/>
          <w:bCs/>
        </w:rPr>
        <w:t>This simply reflects the fact that the XRF did not measure Na</w:t>
      </w:r>
      <w:r w:rsidR="00887138">
        <w:rPr>
          <w:rFonts w:ascii="Cambria" w:hAnsi="Cambria"/>
          <w:bCs/>
          <w:vertAlign w:val="subscript"/>
        </w:rPr>
        <w:t>2</w:t>
      </w:r>
      <w:r w:rsidR="00887138">
        <w:rPr>
          <w:rFonts w:ascii="Cambria" w:hAnsi="Cambria"/>
          <w:bCs/>
        </w:rPr>
        <w:t xml:space="preserve">O and </w:t>
      </w:r>
      <w:proofErr w:type="spellStart"/>
      <w:r w:rsidR="00887138">
        <w:rPr>
          <w:rFonts w:ascii="Cambria" w:hAnsi="Cambria"/>
          <w:bCs/>
        </w:rPr>
        <w:t>MgO</w:t>
      </w:r>
      <w:proofErr w:type="spellEnd"/>
      <w:r w:rsidR="00887138">
        <w:rPr>
          <w:rFonts w:ascii="Cambria" w:hAnsi="Cambria"/>
          <w:bCs/>
        </w:rPr>
        <w:t>, which sum to 3.8 % on average in the calibration dataset.</w:t>
      </w:r>
    </w:p>
    <w:p w14:paraId="65C2A20C" w14:textId="29E4D707" w:rsidR="00994528" w:rsidRPr="00994528" w:rsidRDefault="00994528" w:rsidP="00994528">
      <w:pPr>
        <w:snapToGrid w:val="0"/>
        <w:spacing w:line="480" w:lineRule="auto"/>
        <w:jc w:val="both"/>
        <w:rPr>
          <w:rFonts w:ascii="Cambria" w:hAnsi="Cambria"/>
          <w:color w:val="000000" w:themeColor="text1"/>
        </w:rPr>
      </w:pPr>
      <w:r>
        <w:rPr>
          <w:rFonts w:ascii="Cambria" w:hAnsi="Cambria"/>
        </w:rPr>
        <w:t xml:space="preserve">The results of the calibration </w:t>
      </w:r>
      <w:r w:rsidR="000D6BF1">
        <w:rPr>
          <w:rFonts w:ascii="Cambria" w:hAnsi="Cambria"/>
        </w:rPr>
        <w:t>are shown</w:t>
      </w:r>
      <w:r w:rsidR="000F25DF">
        <w:rPr>
          <w:rFonts w:ascii="Cambria" w:hAnsi="Cambria"/>
        </w:rPr>
        <w:t xml:space="preserve"> in depth</w:t>
      </w:r>
      <w:r>
        <w:rPr>
          <w:rFonts w:ascii="Cambria" w:hAnsi="Cambria"/>
          <w:color w:val="000000" w:themeColor="text1"/>
        </w:rPr>
        <w:t xml:space="preserve"> in </w:t>
      </w:r>
      <w:r w:rsidR="00C617C0">
        <w:rPr>
          <w:rFonts w:ascii="Cambria" w:hAnsi="Cambria"/>
          <w:color w:val="000000" w:themeColor="text1"/>
        </w:rPr>
        <w:t>Figure 4</w:t>
      </w:r>
      <w:r w:rsidRPr="00C617C0">
        <w:rPr>
          <w:rFonts w:ascii="Cambria" w:hAnsi="Cambria"/>
          <w:color w:val="000000" w:themeColor="text1"/>
        </w:rPr>
        <w:t xml:space="preserve"> </w:t>
      </w:r>
      <w:r w:rsidR="00C617C0">
        <w:rPr>
          <w:rFonts w:ascii="Cambria" w:hAnsi="Cambria"/>
          <w:color w:val="000000" w:themeColor="text1"/>
        </w:rPr>
        <w:t>and Figure 5.</w:t>
      </w:r>
      <w:r>
        <w:rPr>
          <w:rFonts w:ascii="Cambria" w:hAnsi="Cambria"/>
          <w:color w:val="000000" w:themeColor="text1"/>
        </w:rPr>
        <w:t xml:space="preserve"> </w:t>
      </w:r>
      <w:r w:rsidR="00C617C0">
        <w:rPr>
          <w:rFonts w:ascii="Cambria" w:hAnsi="Cambria"/>
          <w:color w:val="000000" w:themeColor="text1"/>
        </w:rPr>
        <w:t>Figure 4</w:t>
      </w:r>
      <w:r w:rsidRPr="00C617C0">
        <w:rPr>
          <w:rFonts w:ascii="Cambria" w:hAnsi="Cambria"/>
          <w:color w:val="000000" w:themeColor="text1"/>
        </w:rPr>
        <w:t xml:space="preserve"> </w:t>
      </w:r>
      <w:r>
        <w:rPr>
          <w:rFonts w:ascii="Cambria" w:hAnsi="Cambria"/>
          <w:color w:val="000000" w:themeColor="text1"/>
        </w:rPr>
        <w:t xml:space="preserve">shows individual element intensities. </w:t>
      </w:r>
      <w:r w:rsidR="00C617C0">
        <w:rPr>
          <w:rFonts w:ascii="Cambria" w:hAnsi="Cambria"/>
          <w:color w:val="000000" w:themeColor="text1"/>
        </w:rPr>
        <w:t>Figure 5</w:t>
      </w:r>
      <w:r w:rsidRPr="00C617C0">
        <w:rPr>
          <w:rFonts w:ascii="Cambria" w:hAnsi="Cambria"/>
          <w:color w:val="000000" w:themeColor="text1"/>
        </w:rPr>
        <w:t xml:space="preserve"> </w:t>
      </w:r>
      <w:r>
        <w:rPr>
          <w:rFonts w:ascii="Cambria" w:hAnsi="Cambria"/>
          <w:color w:val="000000" w:themeColor="text1"/>
        </w:rPr>
        <w:t xml:space="preserve">presents element intensities from both datasets normalized to Ca intensity. Black circles along each depth series are the concentrations and element ratios from the calibration samples. </w:t>
      </w:r>
    </w:p>
    <w:p w14:paraId="08DC1354" w14:textId="5D54558B" w:rsidR="00D969A7" w:rsidRPr="00C617C0" w:rsidRDefault="00C617C0" w:rsidP="00C617C0">
      <w:pPr>
        <w:snapToGrid w:val="0"/>
        <w:spacing w:line="480" w:lineRule="auto"/>
        <w:jc w:val="both"/>
        <w:rPr>
          <w:rFonts w:ascii="Cambria" w:hAnsi="Cambria"/>
          <w:b/>
        </w:rPr>
      </w:pPr>
      <w:r>
        <w:rPr>
          <w:rFonts w:ascii="Cambria" w:hAnsi="Cambria"/>
          <w:b/>
        </w:rPr>
        <w:t xml:space="preserve">3.0 </w:t>
      </w:r>
      <w:r w:rsidR="007D67E3" w:rsidRPr="00C617C0">
        <w:rPr>
          <w:rFonts w:ascii="Cambria" w:hAnsi="Cambria"/>
          <w:b/>
        </w:rPr>
        <w:t>Results</w:t>
      </w:r>
    </w:p>
    <w:p w14:paraId="4C715464" w14:textId="21A69C72" w:rsidR="00C617C0" w:rsidRPr="00C617C0" w:rsidRDefault="00C617C0" w:rsidP="00C617C0">
      <w:pPr>
        <w:snapToGrid w:val="0"/>
        <w:spacing w:line="480" w:lineRule="auto"/>
        <w:jc w:val="both"/>
        <w:rPr>
          <w:rFonts w:ascii="Cambria" w:hAnsi="Cambria"/>
          <w:b/>
        </w:rPr>
      </w:pPr>
      <w:r>
        <w:rPr>
          <w:rFonts w:ascii="Cambria" w:hAnsi="Cambria"/>
          <w:b/>
        </w:rPr>
        <w:t>3.1 Data Quality</w:t>
      </w:r>
    </w:p>
    <w:p w14:paraId="38B92A68" w14:textId="38229DD5" w:rsidR="00994528" w:rsidRPr="00994528" w:rsidRDefault="00C617C0" w:rsidP="00D969A7">
      <w:pPr>
        <w:snapToGrid w:val="0"/>
        <w:spacing w:line="480" w:lineRule="auto"/>
        <w:jc w:val="both"/>
        <w:rPr>
          <w:rFonts w:ascii="Cambria" w:hAnsi="Cambria"/>
          <w:color w:val="000000" w:themeColor="text1"/>
        </w:rPr>
      </w:pPr>
      <w:r>
        <w:rPr>
          <w:rFonts w:ascii="Cambria" w:hAnsi="Cambria"/>
          <w:bCs/>
          <w:color w:val="000000" w:themeColor="text1"/>
        </w:rPr>
        <w:t xml:space="preserve">Figure </w:t>
      </w:r>
      <w:r w:rsidR="00711C73">
        <w:rPr>
          <w:rFonts w:ascii="Cambria" w:hAnsi="Cambria"/>
          <w:bCs/>
          <w:color w:val="000000" w:themeColor="text1"/>
        </w:rPr>
        <w:t>2</w:t>
      </w:r>
      <w:r>
        <w:rPr>
          <w:rFonts w:ascii="Cambria" w:hAnsi="Cambria"/>
          <w:bCs/>
          <w:color w:val="000000" w:themeColor="text1"/>
        </w:rPr>
        <w:t xml:space="preserve"> showing</w:t>
      </w:r>
      <w:r w:rsidR="00994528">
        <w:rPr>
          <w:rFonts w:ascii="Cambria" w:hAnsi="Cambria"/>
          <w:bCs/>
          <w:color w:val="000000" w:themeColor="text1"/>
        </w:rPr>
        <w:t xml:space="preserve"> individual element intensities</w:t>
      </w:r>
      <w:r>
        <w:rPr>
          <w:rFonts w:ascii="Cambria" w:hAnsi="Cambria"/>
          <w:bCs/>
          <w:color w:val="000000" w:themeColor="text1"/>
        </w:rPr>
        <w:t>,</w:t>
      </w:r>
      <w:r w:rsidR="00994528">
        <w:rPr>
          <w:rFonts w:ascii="Cambria" w:hAnsi="Cambria"/>
          <w:bCs/>
          <w:color w:val="000000" w:themeColor="text1"/>
        </w:rPr>
        <w:t xml:space="preserve"> indicate</w:t>
      </w:r>
      <w:r>
        <w:rPr>
          <w:rFonts w:ascii="Cambria" w:hAnsi="Cambria"/>
          <w:bCs/>
          <w:color w:val="000000" w:themeColor="text1"/>
        </w:rPr>
        <w:t>s</w:t>
      </w:r>
      <w:r w:rsidR="00994528">
        <w:rPr>
          <w:rFonts w:ascii="Cambria" w:hAnsi="Cambria"/>
          <w:bCs/>
          <w:color w:val="000000" w:themeColor="text1"/>
        </w:rPr>
        <w:t xml:space="preserve"> a few sections with unusually low counts, highlighted with gr</w:t>
      </w:r>
      <w:r w:rsidR="002B6375">
        <w:rPr>
          <w:rFonts w:ascii="Cambria" w:hAnsi="Cambria"/>
          <w:bCs/>
          <w:color w:val="000000" w:themeColor="text1"/>
        </w:rPr>
        <w:t>a</w:t>
      </w:r>
      <w:r w:rsidR="00994528">
        <w:rPr>
          <w:rFonts w:ascii="Cambria" w:hAnsi="Cambria"/>
          <w:bCs/>
          <w:color w:val="000000" w:themeColor="text1"/>
        </w:rPr>
        <w:t xml:space="preserve">y bars </w:t>
      </w:r>
      <w:r w:rsidR="00994528" w:rsidRPr="00266625">
        <w:rPr>
          <w:rFonts w:ascii="Cambria" w:hAnsi="Cambria"/>
        </w:rPr>
        <w:t>(U1474D-4H</w:t>
      </w:r>
      <w:r w:rsidR="007029F6">
        <w:rPr>
          <w:rFonts w:ascii="Cambria" w:hAnsi="Cambria"/>
        </w:rPr>
        <w:t>-</w:t>
      </w:r>
      <w:r w:rsidR="00994528" w:rsidRPr="00266625">
        <w:rPr>
          <w:rFonts w:ascii="Cambria" w:hAnsi="Cambria"/>
        </w:rPr>
        <w:t>1A, U1474D-8H</w:t>
      </w:r>
      <w:r w:rsidR="007029F6">
        <w:rPr>
          <w:rFonts w:ascii="Cambria" w:hAnsi="Cambria"/>
        </w:rPr>
        <w:t>-</w:t>
      </w:r>
      <w:r w:rsidR="00994528" w:rsidRPr="00266625">
        <w:rPr>
          <w:rFonts w:ascii="Cambria" w:hAnsi="Cambria"/>
        </w:rPr>
        <w:t>3A, U1474D-11H</w:t>
      </w:r>
      <w:r w:rsidR="007029F6">
        <w:rPr>
          <w:rFonts w:ascii="Cambria" w:hAnsi="Cambria"/>
        </w:rPr>
        <w:t>-</w:t>
      </w:r>
      <w:r w:rsidR="00994528" w:rsidRPr="00266625">
        <w:rPr>
          <w:rFonts w:ascii="Cambria" w:hAnsi="Cambria"/>
        </w:rPr>
        <w:t>4A</w:t>
      </w:r>
      <w:r w:rsidR="00021969">
        <w:rPr>
          <w:rFonts w:ascii="Cambria" w:hAnsi="Cambria"/>
        </w:rPr>
        <w:t xml:space="preserve">, </w:t>
      </w:r>
      <w:r w:rsidR="00021969" w:rsidRPr="00266625">
        <w:rPr>
          <w:rFonts w:ascii="Cambria" w:hAnsi="Cambria"/>
        </w:rPr>
        <w:t>U1474D-11H</w:t>
      </w:r>
      <w:r w:rsidR="00021969">
        <w:rPr>
          <w:rFonts w:ascii="Cambria" w:hAnsi="Cambria"/>
        </w:rPr>
        <w:t>-5</w:t>
      </w:r>
      <w:r w:rsidR="00021969" w:rsidRPr="00266625">
        <w:rPr>
          <w:rFonts w:ascii="Cambria" w:hAnsi="Cambria"/>
        </w:rPr>
        <w:t>A</w:t>
      </w:r>
      <w:r w:rsidR="00994528" w:rsidRPr="00266625">
        <w:rPr>
          <w:rFonts w:ascii="Cambria" w:hAnsi="Cambria"/>
        </w:rPr>
        <w:t>)</w:t>
      </w:r>
      <w:r w:rsidR="00994528">
        <w:rPr>
          <w:rFonts w:ascii="Cambria" w:hAnsi="Cambria"/>
          <w:bCs/>
          <w:color w:val="000000" w:themeColor="text1"/>
        </w:rPr>
        <w:t xml:space="preserve">. We attribute these anomalous </w:t>
      </w:r>
      <w:r w:rsidR="002B6375">
        <w:rPr>
          <w:rFonts w:ascii="Cambria" w:hAnsi="Cambria"/>
          <w:bCs/>
          <w:color w:val="000000" w:themeColor="text1"/>
        </w:rPr>
        <w:t xml:space="preserve">measurements </w:t>
      </w:r>
      <w:r w:rsidR="00994528">
        <w:rPr>
          <w:rFonts w:ascii="Cambria" w:hAnsi="Cambria"/>
          <w:bCs/>
          <w:color w:val="000000" w:themeColor="text1"/>
        </w:rPr>
        <w:t>to malfunctions with the ITRAX scanner.</w:t>
      </w:r>
      <w:r w:rsidR="00994528" w:rsidRPr="00266625">
        <w:rPr>
          <w:rFonts w:ascii="Cambria" w:hAnsi="Cambria"/>
        </w:rPr>
        <w:t xml:space="preserve"> </w:t>
      </w:r>
      <w:r w:rsidR="00994528">
        <w:rPr>
          <w:rFonts w:ascii="Cambria" w:hAnsi="Cambria"/>
        </w:rPr>
        <w:t xml:space="preserve">The sections cannot be rescanned because these anomalous </w:t>
      </w:r>
      <w:r w:rsidR="002B6375">
        <w:rPr>
          <w:rFonts w:ascii="Cambria" w:hAnsi="Cambria"/>
        </w:rPr>
        <w:t xml:space="preserve">data </w:t>
      </w:r>
      <w:r w:rsidR="00994528">
        <w:rPr>
          <w:rFonts w:ascii="Cambria" w:hAnsi="Cambria"/>
        </w:rPr>
        <w:t xml:space="preserve">were not discovered until </w:t>
      </w:r>
      <w:r w:rsidR="002B6375">
        <w:rPr>
          <w:rFonts w:ascii="Cambria" w:hAnsi="Cambria"/>
        </w:rPr>
        <w:t xml:space="preserve">after </w:t>
      </w:r>
      <w:r w:rsidR="00994528">
        <w:rPr>
          <w:rFonts w:ascii="Cambria" w:hAnsi="Cambria"/>
        </w:rPr>
        <w:t xml:space="preserve">the cores were shipped </w:t>
      </w:r>
      <w:r w:rsidR="002B6375">
        <w:rPr>
          <w:rFonts w:ascii="Cambria" w:hAnsi="Cambria"/>
        </w:rPr>
        <w:t>back to Kochi Core Centre in Japan</w:t>
      </w:r>
      <w:r w:rsidR="00994528">
        <w:rPr>
          <w:rFonts w:ascii="Cambria" w:hAnsi="Cambria"/>
        </w:rPr>
        <w:t xml:space="preserve">. However, while counts of individual element intensities are affected by this malfunction, ratios seem </w:t>
      </w:r>
      <w:r w:rsidR="00994528">
        <w:rPr>
          <w:rFonts w:ascii="Cambria" w:hAnsi="Cambria"/>
        </w:rPr>
        <w:lastRenderedPageBreak/>
        <w:t xml:space="preserve">less affected </w:t>
      </w:r>
      <w:r>
        <w:rPr>
          <w:rFonts w:ascii="Cambria" w:hAnsi="Cambria"/>
        </w:rPr>
        <w:t>(</w:t>
      </w:r>
      <w:r>
        <w:rPr>
          <w:rFonts w:ascii="Cambria" w:hAnsi="Cambria"/>
          <w:color w:val="000000" w:themeColor="text1"/>
        </w:rPr>
        <w:t xml:space="preserve">Figure </w:t>
      </w:r>
      <w:r w:rsidR="00711C73">
        <w:rPr>
          <w:rFonts w:ascii="Cambria" w:hAnsi="Cambria"/>
          <w:color w:val="000000" w:themeColor="text1"/>
        </w:rPr>
        <w:t>3,</w:t>
      </w:r>
      <w:r w:rsidR="007029F6">
        <w:rPr>
          <w:rFonts w:ascii="Cambria" w:hAnsi="Cambria"/>
          <w:color w:val="000000" w:themeColor="text1"/>
        </w:rPr>
        <w:t xml:space="preserve"> Figure 6</w:t>
      </w:r>
      <w:r>
        <w:rPr>
          <w:rFonts w:ascii="Cambria" w:hAnsi="Cambria"/>
          <w:color w:val="000000" w:themeColor="text1"/>
        </w:rPr>
        <w:t>)</w:t>
      </w:r>
      <w:r w:rsidR="00994528">
        <w:rPr>
          <w:rFonts w:ascii="Cambria" w:hAnsi="Cambria"/>
          <w:color w:val="000000" w:themeColor="text1"/>
        </w:rPr>
        <w:t xml:space="preserve">. </w:t>
      </w:r>
      <w:r w:rsidR="00711C73">
        <w:rPr>
          <w:rFonts w:ascii="Cambria" w:hAnsi="Cambria"/>
          <w:color w:val="000000" w:themeColor="text1"/>
        </w:rPr>
        <w:t>Figure 6 shows</w:t>
      </w:r>
      <w:r w:rsidR="00A671E1">
        <w:rPr>
          <w:rFonts w:ascii="Cambria" w:hAnsi="Cambria"/>
          <w:color w:val="000000" w:themeColor="text1"/>
        </w:rPr>
        <w:t>, on the left, signal intensity for each major element across a section with a scanning error and low counts (</w:t>
      </w:r>
      <w:r w:rsidR="000F25DF">
        <w:rPr>
          <w:rFonts w:ascii="Cambria" w:hAnsi="Cambria"/>
          <w:color w:val="000000" w:themeColor="text1"/>
        </w:rPr>
        <w:t xml:space="preserve">Section </w:t>
      </w:r>
      <w:r w:rsidR="00A671E1">
        <w:rPr>
          <w:rFonts w:ascii="Cambria" w:hAnsi="Cambria"/>
          <w:color w:val="000000" w:themeColor="text1"/>
        </w:rPr>
        <w:t>U1474D</w:t>
      </w:r>
      <w:r w:rsidR="000F25DF">
        <w:rPr>
          <w:rFonts w:ascii="Cambria" w:hAnsi="Cambria"/>
          <w:color w:val="000000" w:themeColor="text1"/>
        </w:rPr>
        <w:t>-</w:t>
      </w:r>
      <w:r w:rsidR="00A671E1">
        <w:rPr>
          <w:rFonts w:ascii="Cambria" w:hAnsi="Cambria"/>
          <w:color w:val="000000" w:themeColor="text1"/>
        </w:rPr>
        <w:t>8</w:t>
      </w:r>
      <w:r w:rsidR="000F25DF">
        <w:rPr>
          <w:rFonts w:ascii="Cambria" w:hAnsi="Cambria"/>
          <w:color w:val="000000" w:themeColor="text1"/>
        </w:rPr>
        <w:t>-</w:t>
      </w:r>
      <w:r w:rsidR="00A671E1">
        <w:rPr>
          <w:rFonts w:ascii="Cambria" w:hAnsi="Cambria"/>
          <w:color w:val="000000" w:themeColor="text1"/>
        </w:rPr>
        <w:t>3</w:t>
      </w:r>
      <w:r w:rsidR="000F25DF">
        <w:rPr>
          <w:rFonts w:ascii="Cambria" w:hAnsi="Cambria"/>
          <w:color w:val="000000" w:themeColor="text1"/>
        </w:rPr>
        <w:t>;</w:t>
      </w:r>
      <w:r w:rsidR="00A671E1">
        <w:rPr>
          <w:rFonts w:ascii="Cambria" w:hAnsi="Cambria"/>
          <w:color w:val="000000" w:themeColor="text1"/>
        </w:rPr>
        <w:t xml:space="preserve"> section signal colored orange). The right panels show how, when plotted as element r</w:t>
      </w:r>
      <w:r w:rsidR="00994528">
        <w:rPr>
          <w:rFonts w:ascii="Cambria" w:hAnsi="Cambria"/>
          <w:color w:val="000000" w:themeColor="text1"/>
        </w:rPr>
        <w:t>atios</w:t>
      </w:r>
      <w:r w:rsidR="00A671E1">
        <w:rPr>
          <w:rFonts w:ascii="Cambria" w:hAnsi="Cambria"/>
          <w:color w:val="000000" w:themeColor="text1"/>
        </w:rPr>
        <w:t xml:space="preserve">, the ratios from the adjacent core sections </w:t>
      </w:r>
      <w:r w:rsidR="00994528">
        <w:rPr>
          <w:rFonts w:ascii="Cambria" w:hAnsi="Cambria"/>
          <w:color w:val="000000" w:themeColor="text1"/>
        </w:rPr>
        <w:t xml:space="preserve">join together, making </w:t>
      </w:r>
      <w:r w:rsidR="00A671E1">
        <w:rPr>
          <w:rFonts w:ascii="Cambria" w:hAnsi="Cambria"/>
          <w:color w:val="000000" w:themeColor="text1"/>
        </w:rPr>
        <w:t>the element ratio-</w:t>
      </w:r>
      <w:r w:rsidR="00994528">
        <w:rPr>
          <w:rFonts w:ascii="Cambria" w:hAnsi="Cambria"/>
          <w:color w:val="000000" w:themeColor="text1"/>
        </w:rPr>
        <w:t>depth</w:t>
      </w:r>
      <w:r w:rsidR="00A671E1">
        <w:rPr>
          <w:rFonts w:ascii="Cambria" w:hAnsi="Cambria"/>
          <w:color w:val="000000" w:themeColor="text1"/>
        </w:rPr>
        <w:t xml:space="preserve"> </w:t>
      </w:r>
      <w:r w:rsidR="00994528">
        <w:rPr>
          <w:rFonts w:ascii="Cambria" w:hAnsi="Cambria"/>
          <w:color w:val="000000" w:themeColor="text1"/>
        </w:rPr>
        <w:t>series</w:t>
      </w:r>
      <w:r w:rsidR="00A671E1">
        <w:rPr>
          <w:rFonts w:ascii="Cambria" w:hAnsi="Cambria"/>
          <w:color w:val="000000" w:themeColor="text1"/>
        </w:rPr>
        <w:t xml:space="preserve"> continuous</w:t>
      </w:r>
      <w:r w:rsidR="00994528">
        <w:rPr>
          <w:rFonts w:ascii="Cambria" w:hAnsi="Cambria"/>
          <w:color w:val="000000" w:themeColor="text1"/>
        </w:rPr>
        <w:t xml:space="preserve">. </w:t>
      </w:r>
      <w:r w:rsidR="007029F6">
        <w:rPr>
          <w:rFonts w:ascii="Cambria" w:hAnsi="Cambria"/>
          <w:color w:val="000000" w:themeColor="text1"/>
        </w:rPr>
        <w:t>As ratios are the typical application of XRF data, we</w:t>
      </w:r>
      <w:r w:rsidR="00994528">
        <w:rPr>
          <w:rFonts w:ascii="Cambria" w:hAnsi="Cambria"/>
          <w:color w:val="000000" w:themeColor="text1"/>
        </w:rPr>
        <w:t xml:space="preserve"> argue these sections may be used with caution. </w:t>
      </w:r>
    </w:p>
    <w:p w14:paraId="7002D1A7" w14:textId="0EA2658B" w:rsidR="00994528" w:rsidRDefault="00994528" w:rsidP="00D969A7">
      <w:pPr>
        <w:snapToGrid w:val="0"/>
        <w:spacing w:line="480" w:lineRule="auto"/>
        <w:jc w:val="both"/>
        <w:rPr>
          <w:rFonts w:ascii="Cambria" w:hAnsi="Cambria"/>
          <w:color w:val="000000" w:themeColor="text1"/>
        </w:rPr>
      </w:pPr>
      <w:r w:rsidRPr="00C617C0">
        <w:rPr>
          <w:rFonts w:ascii="Cambria" w:hAnsi="Cambria"/>
          <w:color w:val="000000" w:themeColor="text1"/>
        </w:rPr>
        <w:t xml:space="preserve">Figure </w:t>
      </w:r>
      <w:r w:rsidR="007029F6">
        <w:rPr>
          <w:rFonts w:ascii="Cambria" w:hAnsi="Cambria"/>
          <w:color w:val="000000" w:themeColor="text1"/>
        </w:rPr>
        <w:t>7</w:t>
      </w:r>
      <w:r w:rsidR="00C617C0">
        <w:rPr>
          <w:rFonts w:ascii="Cambria" w:hAnsi="Cambria"/>
          <w:color w:val="000000" w:themeColor="text1"/>
        </w:rPr>
        <w:t xml:space="preserve"> </w:t>
      </w:r>
      <w:r>
        <w:rPr>
          <w:rFonts w:ascii="Cambria" w:hAnsi="Cambria"/>
          <w:color w:val="000000" w:themeColor="text1"/>
        </w:rPr>
        <w:t>compar</w:t>
      </w:r>
      <w:r w:rsidR="006922B4">
        <w:rPr>
          <w:rFonts w:ascii="Cambria" w:hAnsi="Cambria"/>
          <w:color w:val="000000" w:themeColor="text1"/>
        </w:rPr>
        <w:t>es</w:t>
      </w:r>
      <w:r>
        <w:rPr>
          <w:rFonts w:ascii="Cambria" w:hAnsi="Cambria"/>
          <w:color w:val="000000" w:themeColor="text1"/>
        </w:rPr>
        <w:t xml:space="preserve"> the </w:t>
      </w:r>
      <w:r w:rsidR="006922B4">
        <w:rPr>
          <w:rFonts w:ascii="Cambria" w:hAnsi="Cambria"/>
          <w:color w:val="000000" w:themeColor="text1"/>
        </w:rPr>
        <w:t xml:space="preserve">concentrations measured </w:t>
      </w:r>
      <w:r w:rsidR="007E5B89">
        <w:rPr>
          <w:rFonts w:ascii="Cambria" w:hAnsi="Cambria"/>
          <w:color w:val="000000" w:themeColor="text1"/>
        </w:rPr>
        <w:t>o</w:t>
      </w:r>
      <w:r w:rsidR="006922B4">
        <w:rPr>
          <w:rFonts w:ascii="Cambria" w:hAnsi="Cambria"/>
          <w:color w:val="000000" w:themeColor="text1"/>
        </w:rPr>
        <w:t xml:space="preserve">n the </w:t>
      </w:r>
      <w:r>
        <w:rPr>
          <w:rFonts w:ascii="Cambria" w:hAnsi="Cambria"/>
          <w:color w:val="000000" w:themeColor="text1"/>
        </w:rPr>
        <w:t>calibration samples with the XRF measurements at the appropriate depth</w:t>
      </w:r>
      <w:r w:rsidR="007E5B89">
        <w:rPr>
          <w:rFonts w:ascii="Cambria" w:hAnsi="Cambria"/>
          <w:color w:val="000000" w:themeColor="text1"/>
        </w:rPr>
        <w:t xml:space="preserve"> and includes </w:t>
      </w:r>
      <w:r>
        <w:rPr>
          <w:rFonts w:ascii="Cambria" w:hAnsi="Cambria"/>
          <w:color w:val="000000" w:themeColor="text1"/>
        </w:rPr>
        <w:t>the ratios of the raw counts</w:t>
      </w:r>
      <w:r w:rsidR="007E5B89">
        <w:rPr>
          <w:rFonts w:ascii="Cambria" w:hAnsi="Cambria"/>
          <w:color w:val="000000" w:themeColor="text1"/>
        </w:rPr>
        <w:t xml:space="preserve"> (Figure 7A),</w:t>
      </w:r>
      <w:r>
        <w:rPr>
          <w:rFonts w:ascii="Cambria" w:hAnsi="Cambria"/>
          <w:color w:val="000000" w:themeColor="text1"/>
        </w:rPr>
        <w:t xml:space="preserve"> the log-ratios of the calibration and the XRF counts</w:t>
      </w:r>
      <w:r w:rsidR="007E5B89">
        <w:rPr>
          <w:rFonts w:ascii="Cambria" w:hAnsi="Cambria"/>
          <w:color w:val="000000" w:themeColor="text1"/>
        </w:rPr>
        <w:t xml:space="preserve"> (Figure 7B), and </w:t>
      </w:r>
      <w:r>
        <w:rPr>
          <w:rFonts w:ascii="Cambria" w:hAnsi="Cambria"/>
          <w:color w:val="000000" w:themeColor="text1"/>
        </w:rPr>
        <w:t>ratios of the results</w:t>
      </w:r>
      <w:r w:rsidR="007E5B89">
        <w:rPr>
          <w:rFonts w:ascii="Cambria" w:hAnsi="Cambria"/>
          <w:color w:val="000000" w:themeColor="text1"/>
        </w:rPr>
        <w:t xml:space="preserve"> and</w:t>
      </w:r>
      <w:r>
        <w:rPr>
          <w:rFonts w:ascii="Cambria" w:hAnsi="Cambria"/>
          <w:color w:val="000000" w:themeColor="text1"/>
        </w:rPr>
        <w:t xml:space="preserve"> the calibrated XRF ratios</w:t>
      </w:r>
      <w:r w:rsidR="007E5B89">
        <w:rPr>
          <w:rFonts w:ascii="Cambria" w:hAnsi="Cambria"/>
          <w:color w:val="000000" w:themeColor="text1"/>
        </w:rPr>
        <w:t xml:space="preserve"> (Figure 7C)</w:t>
      </w:r>
      <w:r>
        <w:rPr>
          <w:rFonts w:ascii="Cambria" w:hAnsi="Cambria"/>
          <w:color w:val="000000" w:themeColor="text1"/>
        </w:rPr>
        <w:t xml:space="preserve">. For each element ratio, there is a strong correlation with an intercept at zero, within bootstrapped uncertainty. </w:t>
      </w:r>
    </w:p>
    <w:p w14:paraId="7DDE29B8" w14:textId="5C227B10" w:rsidR="005060D9" w:rsidRDefault="00994528" w:rsidP="00D969A7">
      <w:pPr>
        <w:snapToGrid w:val="0"/>
        <w:spacing w:line="480" w:lineRule="auto"/>
        <w:jc w:val="both"/>
        <w:rPr>
          <w:rFonts w:ascii="Cambria" w:hAnsi="Cambria"/>
        </w:rPr>
      </w:pPr>
      <w:r>
        <w:rPr>
          <w:rFonts w:ascii="Cambria" w:hAnsi="Cambria"/>
          <w:color w:val="000000" w:themeColor="text1"/>
        </w:rPr>
        <w:t xml:space="preserve">As mentioned previously, the ULC works best for ratios, but individual element concentrations can be derived if the </w:t>
      </w:r>
      <w:r>
        <w:rPr>
          <w:rFonts w:ascii="Cambria" w:hAnsi="Cambria"/>
          <w:bCs/>
        </w:rPr>
        <w:t xml:space="preserve">collection of ratios is assumed to compose the entire sample, summed, and normalized. </w:t>
      </w:r>
      <w:r w:rsidR="00C617C0" w:rsidRPr="00C617C0">
        <w:rPr>
          <w:rFonts w:ascii="Cambria" w:hAnsi="Cambria"/>
          <w:bCs/>
          <w:color w:val="000000" w:themeColor="text1"/>
        </w:rPr>
        <w:t xml:space="preserve">Figure </w:t>
      </w:r>
      <w:r w:rsidR="007029F6">
        <w:rPr>
          <w:rFonts w:ascii="Cambria" w:hAnsi="Cambria"/>
          <w:bCs/>
          <w:color w:val="000000" w:themeColor="text1"/>
        </w:rPr>
        <w:t>8</w:t>
      </w:r>
      <w:r w:rsidR="00C617C0">
        <w:rPr>
          <w:rFonts w:ascii="Cambria" w:hAnsi="Cambria"/>
          <w:bCs/>
          <w:color w:val="000000" w:themeColor="text1"/>
        </w:rPr>
        <w:t xml:space="preserve"> shows how effectively our calibration yielded individual element </w:t>
      </w:r>
      <w:r w:rsidR="00A671E1">
        <w:rPr>
          <w:rFonts w:ascii="Cambria" w:hAnsi="Cambria"/>
          <w:bCs/>
          <w:color w:val="000000" w:themeColor="text1"/>
        </w:rPr>
        <w:t>concentrations</w:t>
      </w:r>
      <w:r w:rsidR="00C617C0">
        <w:rPr>
          <w:rFonts w:ascii="Cambria" w:hAnsi="Cambria"/>
          <w:bCs/>
          <w:color w:val="000000" w:themeColor="text1"/>
        </w:rPr>
        <w:t>.</w:t>
      </w:r>
      <w:r w:rsidR="00C617C0">
        <w:rPr>
          <w:rFonts w:ascii="Cambria" w:hAnsi="Cambria"/>
          <w:color w:val="000000" w:themeColor="text1"/>
        </w:rPr>
        <w:t xml:space="preserve"> </w:t>
      </w:r>
      <w:r w:rsidR="00494CB7">
        <w:rPr>
          <w:rFonts w:ascii="Cambria" w:hAnsi="Cambria"/>
        </w:rPr>
        <w:t>Most elements have high quality calibrations, with R</w:t>
      </w:r>
      <w:r w:rsidR="00494CB7">
        <w:rPr>
          <w:rFonts w:ascii="Cambria" w:hAnsi="Cambria"/>
          <w:vertAlign w:val="superscript"/>
        </w:rPr>
        <w:t>2</w:t>
      </w:r>
      <w:r w:rsidR="00494CB7">
        <w:rPr>
          <w:rFonts w:ascii="Cambria" w:hAnsi="Cambria"/>
        </w:rPr>
        <w:t xml:space="preserve"> coefficients </w:t>
      </w:r>
      <w:r w:rsidR="00C617C0">
        <w:rPr>
          <w:rFonts w:ascii="Cambria" w:hAnsi="Cambria"/>
        </w:rPr>
        <w:t>greater than 0.53, and intercepts at or near zero within bootstrapped uncertainty intervals</w:t>
      </w:r>
      <w:r w:rsidR="00494CB7">
        <w:rPr>
          <w:rFonts w:ascii="Cambria" w:hAnsi="Cambria"/>
        </w:rPr>
        <w:t>.</w:t>
      </w:r>
      <w:r w:rsidR="00C8092B">
        <w:rPr>
          <w:rFonts w:ascii="Cambria" w:hAnsi="Cambria"/>
        </w:rPr>
        <w:t xml:space="preserve"> </w:t>
      </w:r>
      <w:r w:rsidR="007E5B89">
        <w:rPr>
          <w:rFonts w:ascii="Cambria" w:hAnsi="Cambria"/>
        </w:rPr>
        <w:t xml:space="preserve">Only </w:t>
      </w:r>
      <w:r w:rsidR="00C617C0">
        <w:rPr>
          <w:rFonts w:ascii="Cambria" w:hAnsi="Cambria"/>
        </w:rPr>
        <w:t>titanium</w:t>
      </w:r>
      <w:r w:rsidR="007E5B89">
        <w:rPr>
          <w:rFonts w:ascii="Cambria" w:hAnsi="Cambria"/>
        </w:rPr>
        <w:t xml:space="preserve"> has a lower R</w:t>
      </w:r>
      <w:r w:rsidR="007E5B89" w:rsidRPr="00A671E1">
        <w:rPr>
          <w:rFonts w:ascii="Cambria" w:hAnsi="Cambria"/>
          <w:vertAlign w:val="superscript"/>
        </w:rPr>
        <w:t>2</w:t>
      </w:r>
      <w:r w:rsidR="007E5B89">
        <w:rPr>
          <w:rFonts w:ascii="Cambria" w:hAnsi="Cambria"/>
        </w:rPr>
        <w:t xml:space="preserve"> coefficient. Titanium</w:t>
      </w:r>
      <w:r w:rsidR="00C617C0">
        <w:rPr>
          <w:rFonts w:ascii="Cambria" w:hAnsi="Cambria"/>
        </w:rPr>
        <w:t xml:space="preserve"> counts have a strong relationship with concentrations from the calibration sample</w:t>
      </w:r>
      <w:r w:rsidR="007E5B89">
        <w:rPr>
          <w:rFonts w:ascii="Cambria" w:hAnsi="Cambria"/>
        </w:rPr>
        <w:t>; however,</w:t>
      </w:r>
      <w:r w:rsidR="00C617C0">
        <w:rPr>
          <w:rFonts w:ascii="Cambria" w:hAnsi="Cambria"/>
        </w:rPr>
        <w:t xml:space="preserve"> the relationship with XRF-derived concentrations is weaker</w:t>
      </w:r>
      <w:r w:rsidR="00494CB7">
        <w:rPr>
          <w:rFonts w:ascii="Cambria" w:hAnsi="Cambria"/>
        </w:rPr>
        <w:t xml:space="preserve">. </w:t>
      </w:r>
    </w:p>
    <w:p w14:paraId="324579A6" w14:textId="160A78B3" w:rsidR="00C617C0" w:rsidRPr="00C617C0" w:rsidRDefault="00C617C0" w:rsidP="00D969A7">
      <w:pPr>
        <w:snapToGrid w:val="0"/>
        <w:spacing w:line="480" w:lineRule="auto"/>
        <w:jc w:val="both"/>
        <w:rPr>
          <w:rFonts w:ascii="Cambria" w:hAnsi="Cambria"/>
          <w:b/>
          <w:color w:val="000000" w:themeColor="text1"/>
        </w:rPr>
      </w:pPr>
      <w:r>
        <w:rPr>
          <w:rFonts w:ascii="Cambria" w:hAnsi="Cambria"/>
          <w:b/>
          <w:color w:val="000000" w:themeColor="text1"/>
        </w:rPr>
        <w:t>3.2 Description of Results</w:t>
      </w:r>
    </w:p>
    <w:p w14:paraId="48B209CD" w14:textId="34DC2F55" w:rsidR="00940C27" w:rsidRDefault="00C617C0" w:rsidP="00940C27">
      <w:pPr>
        <w:snapToGrid w:val="0"/>
        <w:spacing w:line="480" w:lineRule="auto"/>
        <w:jc w:val="both"/>
        <w:rPr>
          <w:rFonts w:ascii="Cambria" w:hAnsi="Cambria"/>
        </w:rPr>
      </w:pPr>
      <w:r>
        <w:rPr>
          <w:rFonts w:ascii="Cambria" w:hAnsi="Cambria"/>
        </w:rPr>
        <w:t xml:space="preserve">For marine sediment, </w:t>
      </w:r>
      <w:proofErr w:type="spellStart"/>
      <w:r>
        <w:rPr>
          <w:rFonts w:ascii="Cambria" w:hAnsi="Cambria"/>
        </w:rPr>
        <w:t>CaO</w:t>
      </w:r>
      <w:proofErr w:type="spellEnd"/>
      <w:r>
        <w:rPr>
          <w:rFonts w:ascii="Cambria" w:hAnsi="Cambria"/>
        </w:rPr>
        <w:t xml:space="preserve"> concentration at </w:t>
      </w:r>
      <w:r w:rsidR="00086759">
        <w:rPr>
          <w:rFonts w:ascii="Cambria" w:hAnsi="Cambria"/>
        </w:rPr>
        <w:t xml:space="preserve">Site </w:t>
      </w:r>
      <w:r>
        <w:rPr>
          <w:rFonts w:ascii="Cambria" w:hAnsi="Cambria"/>
        </w:rPr>
        <w:t xml:space="preserve">U1474 is low, ranging from 13-41% (Figure 4D). </w:t>
      </w:r>
      <w:proofErr w:type="spellStart"/>
      <w:r>
        <w:rPr>
          <w:rFonts w:ascii="Cambria" w:hAnsi="Cambria"/>
        </w:rPr>
        <w:t>CaO</w:t>
      </w:r>
      <w:proofErr w:type="spellEnd"/>
      <w:r>
        <w:rPr>
          <w:rFonts w:ascii="Cambria" w:hAnsi="Cambria"/>
        </w:rPr>
        <w:t xml:space="preserve"> concentration derived CaCO</w:t>
      </w:r>
      <w:r>
        <w:rPr>
          <w:rFonts w:ascii="Cambria" w:hAnsi="Cambria"/>
          <w:vertAlign w:val="subscript"/>
        </w:rPr>
        <w:t>3</w:t>
      </w:r>
      <w:r>
        <w:rPr>
          <w:rFonts w:ascii="Cambria" w:hAnsi="Cambria"/>
        </w:rPr>
        <w:t xml:space="preserve"> coulometry </w:t>
      </w:r>
      <w:r w:rsidR="00086759">
        <w:rPr>
          <w:rFonts w:ascii="Cambria" w:hAnsi="Cambria"/>
        </w:rPr>
        <w:t>(</w:t>
      </w:r>
      <w:r w:rsidRPr="00C617C0">
        <w:rPr>
          <w:rFonts w:ascii="Cambria" w:hAnsi="Cambria"/>
          <w:color w:val="000000" w:themeColor="text1"/>
        </w:rPr>
        <w:t xml:space="preserve">Table </w:t>
      </w:r>
      <w:r>
        <w:rPr>
          <w:rFonts w:ascii="Cambria" w:hAnsi="Cambria"/>
          <w:color w:val="000000" w:themeColor="text1"/>
        </w:rPr>
        <w:t>3</w:t>
      </w:r>
      <w:r w:rsidR="00086759">
        <w:rPr>
          <w:rFonts w:ascii="Cambria" w:hAnsi="Cambria"/>
          <w:color w:val="000000" w:themeColor="text1"/>
        </w:rPr>
        <w:t>)</w:t>
      </w:r>
      <w:r>
        <w:rPr>
          <w:rFonts w:ascii="Cambria" w:hAnsi="Cambria"/>
          <w:color w:val="000000" w:themeColor="text1"/>
        </w:rPr>
        <w:t xml:space="preserve"> are plotted alongside the XRF data as white squares (Figure 4D), and the </w:t>
      </w:r>
      <w:proofErr w:type="spellStart"/>
      <w:r>
        <w:rPr>
          <w:rFonts w:ascii="Cambria" w:hAnsi="Cambria"/>
        </w:rPr>
        <w:t>CaO</w:t>
      </w:r>
      <w:proofErr w:type="spellEnd"/>
      <w:r>
        <w:rPr>
          <w:rFonts w:ascii="Cambria" w:hAnsi="Cambria"/>
        </w:rPr>
        <w:t xml:space="preserve"> concentration from both methods at identical </w:t>
      </w:r>
      <w:r>
        <w:rPr>
          <w:rFonts w:ascii="Cambria" w:hAnsi="Cambria"/>
        </w:rPr>
        <w:lastRenderedPageBreak/>
        <w:t xml:space="preserve">depths is cross plotted in </w:t>
      </w:r>
      <w:r w:rsidRPr="00C617C0">
        <w:rPr>
          <w:rFonts w:ascii="Cambria" w:hAnsi="Cambria"/>
          <w:color w:val="000000" w:themeColor="text1"/>
        </w:rPr>
        <w:t>Figure</w:t>
      </w:r>
      <w:r>
        <w:rPr>
          <w:rFonts w:ascii="Cambria" w:hAnsi="Cambria"/>
          <w:color w:val="000000" w:themeColor="text1"/>
        </w:rPr>
        <w:t xml:space="preserve"> </w:t>
      </w:r>
      <w:r w:rsidR="00021969">
        <w:rPr>
          <w:rFonts w:ascii="Cambria" w:hAnsi="Cambria"/>
          <w:color w:val="000000" w:themeColor="text1"/>
        </w:rPr>
        <w:t>9</w:t>
      </w:r>
      <w:r>
        <w:rPr>
          <w:rFonts w:ascii="Cambria" w:hAnsi="Cambria"/>
          <w:color w:val="000000" w:themeColor="text1"/>
        </w:rPr>
        <w:t>.</w:t>
      </w:r>
      <w:r>
        <w:rPr>
          <w:rFonts w:ascii="Cambria" w:hAnsi="Cambria"/>
        </w:rPr>
        <w:t xml:space="preserve"> The results indicate that most of the Ca is borne within CaCO</w:t>
      </w:r>
      <w:r>
        <w:rPr>
          <w:rFonts w:ascii="Cambria" w:hAnsi="Cambria"/>
          <w:vertAlign w:val="subscript"/>
        </w:rPr>
        <w:t>3</w:t>
      </w:r>
      <w:r>
        <w:rPr>
          <w:rFonts w:ascii="Cambria" w:hAnsi="Cambria"/>
        </w:rPr>
        <w:t xml:space="preserve">. </w:t>
      </w:r>
      <w:r w:rsidR="00580718">
        <w:rPr>
          <w:rFonts w:ascii="Cambria" w:hAnsi="Cambria"/>
        </w:rPr>
        <w:t>By calculating</w:t>
      </w:r>
      <w:r w:rsidR="000F25DF">
        <w:rPr>
          <w:rFonts w:ascii="Cambria" w:hAnsi="Cambria"/>
        </w:rPr>
        <w:t xml:space="preserve"> the</w:t>
      </w:r>
      <w:r>
        <w:rPr>
          <w:rFonts w:ascii="Cambria" w:hAnsi="Cambria"/>
        </w:rPr>
        <w:t xml:space="preserve"> difference between total </w:t>
      </w:r>
      <w:proofErr w:type="spellStart"/>
      <w:r>
        <w:rPr>
          <w:rFonts w:ascii="Cambria" w:hAnsi="Cambria"/>
        </w:rPr>
        <w:t>CaO</w:t>
      </w:r>
      <w:proofErr w:type="spellEnd"/>
      <w:r>
        <w:rPr>
          <w:rFonts w:ascii="Cambria" w:hAnsi="Cambria"/>
        </w:rPr>
        <w:t xml:space="preserve"> and CaCO</w:t>
      </w:r>
      <w:r>
        <w:rPr>
          <w:rFonts w:ascii="Cambria" w:hAnsi="Cambria"/>
          <w:vertAlign w:val="subscript"/>
        </w:rPr>
        <w:t>3</w:t>
      </w:r>
      <w:r>
        <w:rPr>
          <w:rFonts w:ascii="Cambria" w:hAnsi="Cambria"/>
        </w:rPr>
        <w:t xml:space="preserve"> borne </w:t>
      </w:r>
      <w:proofErr w:type="spellStart"/>
      <w:r>
        <w:rPr>
          <w:rFonts w:ascii="Cambria" w:hAnsi="Cambria"/>
        </w:rPr>
        <w:t>CaO</w:t>
      </w:r>
      <w:proofErr w:type="spellEnd"/>
      <w:r w:rsidR="00580718">
        <w:rPr>
          <w:rFonts w:ascii="Cambria" w:hAnsi="Cambria"/>
        </w:rPr>
        <w:t xml:space="preserve"> for each sample,</w:t>
      </w:r>
      <w:r>
        <w:rPr>
          <w:rFonts w:ascii="Cambria" w:hAnsi="Cambria"/>
        </w:rPr>
        <w:t xml:space="preserve"> we estimate</w:t>
      </w:r>
      <w:r w:rsidR="00580718">
        <w:rPr>
          <w:rFonts w:ascii="Cambria" w:hAnsi="Cambria"/>
        </w:rPr>
        <w:t xml:space="preserve"> an average</w:t>
      </w:r>
      <w:r>
        <w:rPr>
          <w:rFonts w:ascii="Cambria" w:hAnsi="Cambria"/>
        </w:rPr>
        <w:t xml:space="preserve"> terrigenous </w:t>
      </w:r>
      <w:proofErr w:type="spellStart"/>
      <w:r>
        <w:rPr>
          <w:rFonts w:ascii="Cambria" w:hAnsi="Cambria"/>
        </w:rPr>
        <w:t>CaO</w:t>
      </w:r>
      <w:proofErr w:type="spellEnd"/>
      <w:r>
        <w:rPr>
          <w:rFonts w:ascii="Cambria" w:hAnsi="Cambria"/>
        </w:rPr>
        <w:t xml:space="preserve"> content of approximately 5%</w:t>
      </w:r>
      <w:bookmarkStart w:id="7" w:name="_Hlk15462877"/>
      <w:r w:rsidR="00940C27" w:rsidRPr="002776DB">
        <w:rPr>
          <w:rFonts w:ascii="Cambria" w:hAnsi="Cambria"/>
        </w:rPr>
        <w:t xml:space="preserve">. </w:t>
      </w:r>
      <w:proofErr w:type="spellStart"/>
      <w:r w:rsidR="00940C27" w:rsidRPr="00D91A4A">
        <w:rPr>
          <w:rFonts w:ascii="Cambria" w:hAnsi="Cambria"/>
        </w:rPr>
        <w:t>Ca</w:t>
      </w:r>
      <w:r>
        <w:rPr>
          <w:rFonts w:ascii="Cambria" w:hAnsi="Cambria"/>
        </w:rPr>
        <w:t>O</w:t>
      </w:r>
      <w:proofErr w:type="spellEnd"/>
      <w:r w:rsidR="00940C27" w:rsidRPr="00D91A4A">
        <w:rPr>
          <w:rFonts w:ascii="Cambria" w:hAnsi="Cambria"/>
        </w:rPr>
        <w:t xml:space="preserve"> abundance is lowest between 100</w:t>
      </w:r>
      <w:r w:rsidR="00086759">
        <w:rPr>
          <w:rFonts w:ascii="Cambria" w:hAnsi="Cambria"/>
        </w:rPr>
        <w:t xml:space="preserve"> and </w:t>
      </w:r>
      <w:r w:rsidR="00940C27" w:rsidRPr="00D91A4A">
        <w:rPr>
          <w:rFonts w:ascii="Cambria" w:hAnsi="Cambria"/>
        </w:rPr>
        <w:t xml:space="preserve">170 m </w:t>
      </w:r>
      <w:r w:rsidR="007029F6">
        <w:rPr>
          <w:rFonts w:ascii="Cambria" w:hAnsi="Cambria"/>
        </w:rPr>
        <w:t>CCSF</w:t>
      </w:r>
      <w:r w:rsidR="00940C27" w:rsidRPr="00D91A4A">
        <w:rPr>
          <w:rFonts w:ascii="Cambria" w:hAnsi="Cambria"/>
        </w:rPr>
        <w:t>. There is a large excursion toward high</w:t>
      </w:r>
      <w:r w:rsidR="00086759">
        <w:rPr>
          <w:rFonts w:ascii="Cambria" w:hAnsi="Cambria"/>
        </w:rPr>
        <w:t>er</w:t>
      </w:r>
      <w:r w:rsidR="00940C27" w:rsidRPr="00D91A4A">
        <w:rPr>
          <w:rFonts w:ascii="Cambria" w:hAnsi="Cambria"/>
        </w:rPr>
        <w:t xml:space="preserve"> </w:t>
      </w:r>
      <w:proofErr w:type="spellStart"/>
      <w:r w:rsidR="00940C27" w:rsidRPr="00D91A4A">
        <w:rPr>
          <w:rFonts w:ascii="Cambria" w:hAnsi="Cambria"/>
        </w:rPr>
        <w:t>Ca</w:t>
      </w:r>
      <w:r>
        <w:rPr>
          <w:rFonts w:ascii="Cambria" w:hAnsi="Cambria"/>
        </w:rPr>
        <w:t>O</w:t>
      </w:r>
      <w:proofErr w:type="spellEnd"/>
      <w:r w:rsidR="00940C27" w:rsidRPr="00D91A4A">
        <w:rPr>
          <w:rFonts w:ascii="Cambria" w:hAnsi="Cambria"/>
        </w:rPr>
        <w:t xml:space="preserve"> deposition between 10</w:t>
      </w:r>
      <w:r w:rsidR="00086759">
        <w:rPr>
          <w:rFonts w:ascii="Cambria" w:hAnsi="Cambria"/>
        </w:rPr>
        <w:t xml:space="preserve"> and </w:t>
      </w:r>
      <w:r w:rsidR="00940C27" w:rsidRPr="00D91A4A">
        <w:rPr>
          <w:rFonts w:ascii="Cambria" w:hAnsi="Cambria"/>
        </w:rPr>
        <w:t xml:space="preserve">20 m </w:t>
      </w:r>
      <w:r w:rsidR="00BC207F">
        <w:rPr>
          <w:rFonts w:ascii="Cambria" w:hAnsi="Cambria"/>
        </w:rPr>
        <w:t>CCSF</w:t>
      </w:r>
      <w:r w:rsidR="000F25DF">
        <w:rPr>
          <w:rStyle w:val="CommentReference"/>
        </w:rPr>
        <w:commentReference w:id="8"/>
      </w:r>
      <w:r w:rsidR="00940C27" w:rsidRPr="00D91A4A">
        <w:rPr>
          <w:rFonts w:ascii="Cambria" w:hAnsi="Cambria"/>
        </w:rPr>
        <w:t>.</w:t>
      </w:r>
      <w:r w:rsidR="00940C27">
        <w:rPr>
          <w:rFonts w:ascii="Cambria" w:hAnsi="Cambria"/>
        </w:rPr>
        <w:t xml:space="preserve"> </w:t>
      </w:r>
      <w:bookmarkEnd w:id="7"/>
    </w:p>
    <w:p w14:paraId="6E486AFB" w14:textId="2271E93C" w:rsidR="00D969A7" w:rsidRDefault="00515C06" w:rsidP="00D969A7">
      <w:pPr>
        <w:snapToGrid w:val="0"/>
        <w:spacing w:line="480" w:lineRule="auto"/>
        <w:jc w:val="both"/>
        <w:rPr>
          <w:rFonts w:ascii="Cambria" w:hAnsi="Cambria"/>
        </w:rPr>
      </w:pPr>
      <w:r>
        <w:rPr>
          <w:rFonts w:ascii="Cambria" w:hAnsi="Cambria"/>
        </w:rPr>
        <w:t xml:space="preserve">Elements derived from the continental crust, borne in terrigenous phases, </w:t>
      </w:r>
      <w:r w:rsidR="00F005B1">
        <w:rPr>
          <w:rFonts w:ascii="Cambria" w:hAnsi="Cambria"/>
        </w:rPr>
        <w:t>vary inversely</w:t>
      </w:r>
      <w:r>
        <w:rPr>
          <w:rFonts w:ascii="Cambria" w:hAnsi="Cambria"/>
        </w:rPr>
        <w:t xml:space="preserve"> </w:t>
      </w:r>
      <w:r w:rsidR="00F005B1">
        <w:rPr>
          <w:rFonts w:ascii="Cambria" w:hAnsi="Cambria"/>
        </w:rPr>
        <w:t xml:space="preserve">with </w:t>
      </w:r>
      <w:r>
        <w:rPr>
          <w:rFonts w:ascii="Cambria" w:hAnsi="Cambria"/>
        </w:rPr>
        <w:t>Ca content</w:t>
      </w:r>
      <w:r w:rsidR="007C37A3">
        <w:rPr>
          <w:rFonts w:ascii="Cambria" w:hAnsi="Cambria"/>
        </w:rPr>
        <w:t xml:space="preserve"> (Figure 4)</w:t>
      </w:r>
      <w:r>
        <w:rPr>
          <w:rFonts w:ascii="Cambria" w:hAnsi="Cambria"/>
        </w:rPr>
        <w:t xml:space="preserve">. </w:t>
      </w:r>
      <w:r w:rsidR="002D5C50">
        <w:rPr>
          <w:rFonts w:ascii="Cambria" w:hAnsi="Cambria"/>
        </w:rPr>
        <w:t xml:space="preserve">The element with the </w:t>
      </w:r>
      <w:r w:rsidR="00EB65E3">
        <w:rPr>
          <w:rFonts w:ascii="Cambria" w:hAnsi="Cambria"/>
        </w:rPr>
        <w:t>greatest variability</w:t>
      </w:r>
      <w:r w:rsidR="002D5C50">
        <w:rPr>
          <w:rFonts w:ascii="Cambria" w:hAnsi="Cambria"/>
        </w:rPr>
        <w:t xml:space="preserve"> in the core scan dataset is </w:t>
      </w:r>
      <w:r w:rsidR="00C617C0">
        <w:rPr>
          <w:rFonts w:ascii="Cambria" w:hAnsi="Cambria"/>
        </w:rPr>
        <w:t>K</w:t>
      </w:r>
      <w:r w:rsidR="007C37A3">
        <w:rPr>
          <w:rFonts w:ascii="Cambria" w:hAnsi="Cambria"/>
        </w:rPr>
        <w:t xml:space="preserve"> (Figure 4C)</w:t>
      </w:r>
      <w:r w:rsidR="002D5C50">
        <w:rPr>
          <w:rFonts w:ascii="Cambria" w:hAnsi="Cambria"/>
        </w:rPr>
        <w:t xml:space="preserve">, varying by more than a factor of </w:t>
      </w:r>
      <w:r w:rsidR="00C617C0">
        <w:rPr>
          <w:rFonts w:ascii="Cambria" w:hAnsi="Cambria"/>
        </w:rPr>
        <w:t>2</w:t>
      </w:r>
      <w:r w:rsidR="002D5C50">
        <w:rPr>
          <w:rFonts w:ascii="Cambria" w:hAnsi="Cambria"/>
        </w:rPr>
        <w:t xml:space="preserve"> </w:t>
      </w:r>
      <w:r w:rsidR="00F005B1">
        <w:rPr>
          <w:rFonts w:ascii="Cambria" w:hAnsi="Cambria"/>
        </w:rPr>
        <w:t xml:space="preserve">through </w:t>
      </w:r>
      <w:r w:rsidR="002D5C50">
        <w:rPr>
          <w:rFonts w:ascii="Cambria" w:hAnsi="Cambria"/>
        </w:rPr>
        <w:t xml:space="preserve">the core. </w:t>
      </w:r>
      <w:r w:rsidR="00F6494F">
        <w:rPr>
          <w:rFonts w:ascii="Cambria" w:hAnsi="Cambria"/>
        </w:rPr>
        <w:t>From 250</w:t>
      </w:r>
      <w:r w:rsidR="004A033D">
        <w:rPr>
          <w:rFonts w:ascii="Cambria" w:hAnsi="Cambria"/>
        </w:rPr>
        <w:t>–</w:t>
      </w:r>
      <w:r w:rsidR="00F6494F">
        <w:rPr>
          <w:rFonts w:ascii="Cambria" w:hAnsi="Cambria"/>
        </w:rPr>
        <w:t xml:space="preserve">175 m </w:t>
      </w:r>
      <w:r w:rsidR="007029F6">
        <w:rPr>
          <w:rFonts w:ascii="Cambria" w:hAnsi="Cambria"/>
        </w:rPr>
        <w:t>CCSF</w:t>
      </w:r>
      <w:r w:rsidR="00F6494F">
        <w:rPr>
          <w:rFonts w:ascii="Cambria" w:hAnsi="Cambria"/>
        </w:rPr>
        <w:t xml:space="preserve">, </w:t>
      </w:r>
      <w:r w:rsidR="002D5C50">
        <w:rPr>
          <w:rFonts w:ascii="Cambria" w:hAnsi="Cambria"/>
        </w:rPr>
        <w:t xml:space="preserve">K content is low, </w:t>
      </w:r>
      <w:r w:rsidR="004A033D" w:rsidRPr="007C37A3">
        <w:rPr>
          <w:rFonts w:ascii="Cambria" w:hAnsi="Cambria"/>
        </w:rPr>
        <w:t xml:space="preserve">about </w:t>
      </w:r>
      <w:r w:rsidR="004A033D">
        <w:rPr>
          <w:rFonts w:ascii="Cambria" w:hAnsi="Cambria"/>
        </w:rPr>
        <w:t>1.25</w:t>
      </w:r>
      <w:r w:rsidR="004A033D" w:rsidRPr="007C37A3">
        <w:rPr>
          <w:rFonts w:ascii="Cambria" w:hAnsi="Cambria"/>
        </w:rPr>
        <w:t>%</w:t>
      </w:r>
      <w:r w:rsidR="004A033D">
        <w:rPr>
          <w:rFonts w:ascii="Cambria" w:hAnsi="Cambria"/>
        </w:rPr>
        <w:t xml:space="preserve">, </w:t>
      </w:r>
      <w:r w:rsidR="00F6494F">
        <w:rPr>
          <w:rFonts w:ascii="Cambria" w:hAnsi="Cambria"/>
        </w:rPr>
        <w:t>compared to the rest of the record</w:t>
      </w:r>
      <w:r w:rsidR="002D5C50">
        <w:rPr>
          <w:rFonts w:ascii="Cambria" w:hAnsi="Cambria"/>
        </w:rPr>
        <w:t xml:space="preserve"> </w:t>
      </w:r>
      <w:r w:rsidR="00F6494F">
        <w:rPr>
          <w:rFonts w:ascii="Cambria" w:hAnsi="Cambria"/>
        </w:rPr>
        <w:t>(</w:t>
      </w:r>
      <w:r w:rsidR="00D22D44">
        <w:rPr>
          <w:rFonts w:ascii="Cambria" w:hAnsi="Cambria"/>
        </w:rPr>
        <w:t>Figure 4</w:t>
      </w:r>
      <w:r w:rsidR="007C37A3">
        <w:rPr>
          <w:rFonts w:ascii="Cambria" w:hAnsi="Cambria"/>
        </w:rPr>
        <w:t>C</w:t>
      </w:r>
      <w:r w:rsidR="00F6494F">
        <w:rPr>
          <w:rFonts w:ascii="Cambria" w:hAnsi="Cambria"/>
        </w:rPr>
        <w:t>)</w:t>
      </w:r>
      <w:r w:rsidR="002D5C50">
        <w:rPr>
          <w:rFonts w:ascii="Cambria" w:hAnsi="Cambria"/>
        </w:rPr>
        <w:t xml:space="preserve">. From </w:t>
      </w:r>
      <w:r w:rsidR="00DD25BD">
        <w:rPr>
          <w:rFonts w:ascii="Cambria" w:hAnsi="Cambria"/>
        </w:rPr>
        <w:t>170</w:t>
      </w:r>
      <w:r w:rsidR="004A033D">
        <w:rPr>
          <w:rFonts w:ascii="Cambria" w:hAnsi="Cambria"/>
        </w:rPr>
        <w:t>–</w:t>
      </w:r>
      <w:r w:rsidR="00DD25BD">
        <w:rPr>
          <w:rFonts w:ascii="Cambria" w:hAnsi="Cambria"/>
        </w:rPr>
        <w:t xml:space="preserve">100 m </w:t>
      </w:r>
      <w:r w:rsidR="007029F6">
        <w:rPr>
          <w:rFonts w:ascii="Cambria" w:hAnsi="Cambria"/>
        </w:rPr>
        <w:t>CCSF</w:t>
      </w:r>
      <w:r w:rsidR="002D5C50">
        <w:rPr>
          <w:rFonts w:ascii="Cambria" w:hAnsi="Cambria"/>
        </w:rPr>
        <w:t xml:space="preserve">, K </w:t>
      </w:r>
      <w:r w:rsidR="007C37A3">
        <w:rPr>
          <w:rFonts w:ascii="Cambria" w:hAnsi="Cambria"/>
        </w:rPr>
        <w:t>increases to ~</w:t>
      </w:r>
      <w:r w:rsidR="00C617C0">
        <w:rPr>
          <w:rFonts w:ascii="Cambria" w:hAnsi="Cambria"/>
        </w:rPr>
        <w:t>1.75</w:t>
      </w:r>
      <w:r w:rsidR="007C37A3">
        <w:rPr>
          <w:rFonts w:ascii="Cambria" w:hAnsi="Cambria"/>
        </w:rPr>
        <w:t>%</w:t>
      </w:r>
      <w:r w:rsidR="002D5C50">
        <w:rPr>
          <w:rFonts w:ascii="Cambria" w:hAnsi="Cambria"/>
        </w:rPr>
        <w:t xml:space="preserve">, overprinted by two low frequency excursions to </w:t>
      </w:r>
      <w:r w:rsidR="00C617C0">
        <w:rPr>
          <w:rFonts w:ascii="Cambria" w:hAnsi="Cambria"/>
        </w:rPr>
        <w:t xml:space="preserve">even </w:t>
      </w:r>
      <w:r w:rsidR="002D5C50">
        <w:rPr>
          <w:rFonts w:ascii="Cambria" w:hAnsi="Cambria"/>
        </w:rPr>
        <w:t>higher values</w:t>
      </w:r>
      <w:r w:rsidR="00371C88">
        <w:rPr>
          <w:rFonts w:ascii="Cambria" w:hAnsi="Cambria"/>
        </w:rPr>
        <w:t xml:space="preserve">. </w:t>
      </w:r>
      <w:r w:rsidR="002D5C50">
        <w:rPr>
          <w:rFonts w:ascii="Cambria" w:hAnsi="Cambria"/>
        </w:rPr>
        <w:t xml:space="preserve">From </w:t>
      </w:r>
      <w:r w:rsidR="00DD25BD">
        <w:rPr>
          <w:rFonts w:ascii="Cambria" w:hAnsi="Cambria"/>
        </w:rPr>
        <w:t>100</w:t>
      </w:r>
      <w:r w:rsidR="004A033D">
        <w:rPr>
          <w:rFonts w:ascii="Cambria" w:hAnsi="Cambria"/>
        </w:rPr>
        <w:t>–</w:t>
      </w:r>
      <w:r w:rsidR="00DD25BD">
        <w:rPr>
          <w:rFonts w:ascii="Cambria" w:hAnsi="Cambria"/>
        </w:rPr>
        <w:t xml:space="preserve">20 m </w:t>
      </w:r>
      <w:r w:rsidR="007029F6">
        <w:rPr>
          <w:rFonts w:ascii="Cambria" w:hAnsi="Cambria"/>
        </w:rPr>
        <w:t>CCSF</w:t>
      </w:r>
      <w:r w:rsidR="0079032A">
        <w:rPr>
          <w:rFonts w:ascii="Cambria" w:hAnsi="Cambria"/>
        </w:rPr>
        <w:t xml:space="preserve">, </w:t>
      </w:r>
      <w:r w:rsidR="002D5C50">
        <w:rPr>
          <w:rFonts w:ascii="Cambria" w:hAnsi="Cambria"/>
        </w:rPr>
        <w:t>K</w:t>
      </w:r>
      <w:r w:rsidR="0079032A">
        <w:rPr>
          <w:rFonts w:ascii="Cambria" w:hAnsi="Cambria"/>
        </w:rPr>
        <w:t xml:space="preserve"> concentration </w:t>
      </w:r>
      <w:r w:rsidR="002D5C50">
        <w:rPr>
          <w:rFonts w:ascii="Cambria" w:hAnsi="Cambria"/>
        </w:rPr>
        <w:t>declines</w:t>
      </w:r>
      <w:r w:rsidR="0079032A">
        <w:rPr>
          <w:rFonts w:ascii="Cambria" w:hAnsi="Cambria"/>
        </w:rPr>
        <w:t xml:space="preserve"> gradually</w:t>
      </w:r>
      <w:r w:rsidR="002D5C50">
        <w:rPr>
          <w:rFonts w:ascii="Cambria" w:hAnsi="Cambria"/>
        </w:rPr>
        <w:t xml:space="preserve"> to </w:t>
      </w:r>
      <w:r w:rsidR="007C37A3">
        <w:rPr>
          <w:rFonts w:ascii="Cambria" w:hAnsi="Cambria"/>
        </w:rPr>
        <w:t xml:space="preserve">a minimum of </w:t>
      </w:r>
      <w:r w:rsidR="00C617C0">
        <w:rPr>
          <w:rFonts w:ascii="Cambria" w:hAnsi="Cambria"/>
        </w:rPr>
        <w:t>~</w:t>
      </w:r>
      <w:r w:rsidR="004A033D">
        <w:rPr>
          <w:rFonts w:ascii="Cambria" w:hAnsi="Cambria"/>
        </w:rPr>
        <w:t>0</w:t>
      </w:r>
      <w:r w:rsidR="00C617C0">
        <w:rPr>
          <w:rFonts w:ascii="Cambria" w:hAnsi="Cambria"/>
        </w:rPr>
        <w:t>.75</w:t>
      </w:r>
      <w:r w:rsidR="00C617C0" w:rsidRPr="007C37A3">
        <w:rPr>
          <w:rFonts w:ascii="Cambria" w:hAnsi="Cambria"/>
        </w:rPr>
        <w:t xml:space="preserve"> </w:t>
      </w:r>
      <w:r w:rsidR="002D5C50" w:rsidRPr="007C37A3">
        <w:rPr>
          <w:rFonts w:ascii="Cambria" w:hAnsi="Cambria"/>
        </w:rPr>
        <w:t>%.</w:t>
      </w:r>
      <w:r w:rsidR="0079032A">
        <w:rPr>
          <w:rFonts w:ascii="Cambria" w:hAnsi="Cambria"/>
        </w:rPr>
        <w:t xml:space="preserve"> </w:t>
      </w:r>
      <w:r w:rsidR="004A033D">
        <w:rPr>
          <w:rFonts w:ascii="Cambria" w:hAnsi="Cambria"/>
        </w:rPr>
        <w:t xml:space="preserve">Above </w:t>
      </w:r>
      <w:r w:rsidR="0079032A">
        <w:rPr>
          <w:rFonts w:ascii="Cambria" w:hAnsi="Cambria"/>
        </w:rPr>
        <w:t>this interval, K</w:t>
      </w:r>
      <w:r w:rsidR="004A033D">
        <w:rPr>
          <w:rFonts w:ascii="Cambria" w:hAnsi="Cambria"/>
        </w:rPr>
        <w:t xml:space="preserve"> content</w:t>
      </w:r>
      <w:r w:rsidR="0079032A">
        <w:rPr>
          <w:rFonts w:ascii="Cambria" w:hAnsi="Cambria"/>
        </w:rPr>
        <w:t xml:space="preserve"> increases again. Long term trends in variability of </w:t>
      </w:r>
      <w:r w:rsidR="00371C88">
        <w:rPr>
          <w:rFonts w:ascii="Cambria" w:hAnsi="Cambria"/>
        </w:rPr>
        <w:t xml:space="preserve">the </w:t>
      </w:r>
      <w:r w:rsidR="0079032A">
        <w:rPr>
          <w:rFonts w:ascii="Cambria" w:hAnsi="Cambria"/>
        </w:rPr>
        <w:t xml:space="preserve">other terrigenously derived elements </w:t>
      </w:r>
      <w:r w:rsidR="004A033D">
        <w:rPr>
          <w:rFonts w:ascii="Cambria" w:hAnsi="Cambria"/>
        </w:rPr>
        <w:t>(</w:t>
      </w:r>
      <w:r>
        <w:rPr>
          <w:rFonts w:ascii="Cambria" w:hAnsi="Cambria"/>
        </w:rPr>
        <w:t>Al</w:t>
      </w:r>
      <w:r w:rsidR="00371C88">
        <w:rPr>
          <w:rFonts w:ascii="Cambria" w:hAnsi="Cambria"/>
        </w:rPr>
        <w:t xml:space="preserve">, Si, </w:t>
      </w:r>
      <w:proofErr w:type="spellStart"/>
      <w:r w:rsidR="00371C88">
        <w:rPr>
          <w:rFonts w:ascii="Cambria" w:hAnsi="Cambria"/>
        </w:rPr>
        <w:t>Ti</w:t>
      </w:r>
      <w:proofErr w:type="spellEnd"/>
      <w:r w:rsidR="00371C88">
        <w:rPr>
          <w:rFonts w:ascii="Cambria" w:hAnsi="Cambria"/>
        </w:rPr>
        <w:t xml:space="preserve">, and </w:t>
      </w:r>
      <w:r>
        <w:rPr>
          <w:rFonts w:ascii="Cambria" w:hAnsi="Cambria"/>
        </w:rPr>
        <w:t>Fe</w:t>
      </w:r>
      <w:r w:rsidR="004A033D">
        <w:rPr>
          <w:rFonts w:ascii="Cambria" w:hAnsi="Cambria"/>
        </w:rPr>
        <w:t>)</w:t>
      </w:r>
      <w:r w:rsidR="00371C88">
        <w:rPr>
          <w:rFonts w:ascii="Cambria" w:hAnsi="Cambria"/>
        </w:rPr>
        <w:t xml:space="preserve"> l</w:t>
      </w:r>
      <w:r>
        <w:rPr>
          <w:rFonts w:ascii="Cambria" w:hAnsi="Cambria"/>
        </w:rPr>
        <w:t xml:space="preserve">argely follow the </w:t>
      </w:r>
      <w:r w:rsidR="0079032A">
        <w:rPr>
          <w:rFonts w:ascii="Cambria" w:hAnsi="Cambria"/>
        </w:rPr>
        <w:t xml:space="preserve">pattern for </w:t>
      </w:r>
      <w:r>
        <w:rPr>
          <w:rFonts w:ascii="Cambria" w:hAnsi="Cambria"/>
        </w:rPr>
        <w:t>K described above</w:t>
      </w:r>
      <w:r w:rsidR="00371C88">
        <w:rPr>
          <w:rFonts w:ascii="Cambria" w:hAnsi="Cambria"/>
        </w:rPr>
        <w:t xml:space="preserve"> </w:t>
      </w:r>
      <w:r w:rsidR="00F6494F">
        <w:rPr>
          <w:rFonts w:ascii="Cambria" w:hAnsi="Cambria"/>
        </w:rPr>
        <w:t>(</w:t>
      </w:r>
      <w:r w:rsidR="00371C88">
        <w:rPr>
          <w:rFonts w:ascii="Cambria" w:hAnsi="Cambria"/>
        </w:rPr>
        <w:t>Figure 4</w:t>
      </w:r>
      <w:r w:rsidR="007C37A3">
        <w:rPr>
          <w:rFonts w:ascii="Cambria" w:hAnsi="Cambria"/>
        </w:rPr>
        <w:t>A, B, E, F</w:t>
      </w:r>
      <w:r w:rsidR="00F6494F">
        <w:rPr>
          <w:rFonts w:ascii="Cambria" w:hAnsi="Cambria"/>
        </w:rPr>
        <w:t>)</w:t>
      </w:r>
      <w:r>
        <w:rPr>
          <w:rFonts w:ascii="Cambria" w:hAnsi="Cambria"/>
        </w:rPr>
        <w:t xml:space="preserve">. </w:t>
      </w:r>
      <w:r w:rsidR="007029F6">
        <w:rPr>
          <w:rFonts w:ascii="Cambria" w:hAnsi="Cambria"/>
        </w:rPr>
        <w:t>The</w:t>
      </w:r>
      <w:r w:rsidR="00800CB1">
        <w:rPr>
          <w:rFonts w:ascii="Cambria" w:hAnsi="Cambria"/>
        </w:rPr>
        <w:t xml:space="preserve"> covariance of the terrigenously</w:t>
      </w:r>
      <w:r w:rsidR="004A033D">
        <w:rPr>
          <w:rFonts w:ascii="Cambria" w:hAnsi="Cambria"/>
        </w:rPr>
        <w:t xml:space="preserve"> </w:t>
      </w:r>
      <w:r w:rsidR="00800CB1">
        <w:rPr>
          <w:rFonts w:ascii="Cambria" w:hAnsi="Cambria"/>
        </w:rPr>
        <w:t xml:space="preserve">derived elements and anti-correlation of calcium carbonate </w:t>
      </w:r>
      <w:r w:rsidR="009315D0">
        <w:rPr>
          <w:rFonts w:ascii="Cambria" w:hAnsi="Cambria"/>
        </w:rPr>
        <w:t xml:space="preserve">indicates </w:t>
      </w:r>
      <w:r w:rsidR="00800CB1">
        <w:rPr>
          <w:rFonts w:ascii="Cambria" w:hAnsi="Cambria"/>
        </w:rPr>
        <w:t>that the main control on the chemical composition of sediment at Site U1474 is the variable input of terrigenous material.</w:t>
      </w:r>
      <w:r w:rsidR="00F6494F">
        <w:rPr>
          <w:rFonts w:ascii="Cambria" w:hAnsi="Cambria"/>
        </w:rPr>
        <w:t xml:space="preserve"> </w:t>
      </w:r>
    </w:p>
    <w:p w14:paraId="3104BBA6" w14:textId="77777777" w:rsidR="008F56A6" w:rsidRDefault="007D67E3" w:rsidP="008F56A6">
      <w:pPr>
        <w:snapToGrid w:val="0"/>
        <w:spacing w:line="480" w:lineRule="auto"/>
        <w:jc w:val="both"/>
        <w:rPr>
          <w:rFonts w:ascii="Cambria" w:hAnsi="Cambria"/>
          <w:b/>
        </w:rPr>
      </w:pPr>
      <w:r w:rsidRPr="00D969A7">
        <w:rPr>
          <w:rFonts w:ascii="Cambria" w:hAnsi="Cambria"/>
          <w:b/>
        </w:rPr>
        <w:t>Acknowledgments</w:t>
      </w:r>
    </w:p>
    <w:p w14:paraId="1D9FA1E1" w14:textId="24BC6DCD" w:rsidR="008F56A6" w:rsidRPr="008F56A6" w:rsidRDefault="007029F6" w:rsidP="008F56A6">
      <w:pPr>
        <w:snapToGrid w:val="0"/>
        <w:spacing w:line="480" w:lineRule="auto"/>
        <w:jc w:val="both"/>
        <w:rPr>
          <w:rFonts w:ascii="Cambria" w:hAnsi="Cambria"/>
        </w:rPr>
      </w:pPr>
      <w:r w:rsidRPr="007029F6">
        <w:rPr>
          <w:rFonts w:ascii="Cambria" w:hAnsi="Cambria"/>
        </w:rPr>
        <w:t>This research used samples and/or data provided by</w:t>
      </w:r>
      <w:r>
        <w:rPr>
          <w:rFonts w:ascii="Cambria" w:hAnsi="Cambria"/>
        </w:rPr>
        <w:t xml:space="preserve"> </w:t>
      </w:r>
      <w:r w:rsidRPr="007029F6">
        <w:rPr>
          <w:rFonts w:ascii="Cambria" w:hAnsi="Cambria"/>
        </w:rPr>
        <w:t>the In</w:t>
      </w:r>
      <w:r w:rsidR="004A033D">
        <w:rPr>
          <w:rFonts w:ascii="Cambria" w:hAnsi="Cambria"/>
        </w:rPr>
        <w:t>t</w:t>
      </w:r>
      <w:r w:rsidRPr="007029F6">
        <w:rPr>
          <w:rFonts w:ascii="Cambria" w:hAnsi="Cambria"/>
        </w:rPr>
        <w:t>ernational Ocean Discovery Program (IODP)</w:t>
      </w:r>
      <w:r>
        <w:rPr>
          <w:rFonts w:ascii="Cambria" w:hAnsi="Cambria"/>
        </w:rPr>
        <w:t xml:space="preserve">. </w:t>
      </w:r>
      <w:r w:rsidR="008F56A6">
        <w:rPr>
          <w:rFonts w:ascii="Cambria" w:hAnsi="Cambria"/>
        </w:rPr>
        <w:t xml:space="preserve">We thank the International Ocean Drilling Program and the Expedition 361 sailing scientists and staff for the collection of core material. Funding for XRF scanning was provided by </w:t>
      </w:r>
      <w:r w:rsidR="005F2ED8">
        <w:rPr>
          <w:rFonts w:ascii="Cambria" w:hAnsi="Cambria"/>
        </w:rPr>
        <w:t>IODP.</w:t>
      </w:r>
      <w:r w:rsidR="008F56A6">
        <w:rPr>
          <w:rFonts w:ascii="Cambria" w:hAnsi="Cambria"/>
        </w:rPr>
        <w:t xml:space="preserve"> The staff operating the ITRAX core scanner at the Lamont-Doherty Earth Observatory Core Repository, Clara Chang and Nicole </w:t>
      </w:r>
      <w:proofErr w:type="spellStart"/>
      <w:r w:rsidR="008F56A6">
        <w:rPr>
          <w:rFonts w:ascii="Cambria" w:hAnsi="Cambria"/>
        </w:rPr>
        <w:t>Anest</w:t>
      </w:r>
      <w:proofErr w:type="spellEnd"/>
      <w:r w:rsidR="008F56A6">
        <w:rPr>
          <w:rFonts w:ascii="Cambria" w:hAnsi="Cambria"/>
        </w:rPr>
        <w:t xml:space="preserve">, were extremely helpful in the </w:t>
      </w:r>
      <w:r w:rsidR="005F2ED8">
        <w:rPr>
          <w:rFonts w:ascii="Cambria" w:hAnsi="Cambria"/>
        </w:rPr>
        <w:t xml:space="preserve">XRF </w:t>
      </w:r>
      <w:r w:rsidR="008F56A6">
        <w:rPr>
          <w:rFonts w:ascii="Cambria" w:hAnsi="Cambria"/>
        </w:rPr>
        <w:t xml:space="preserve">data collection process. </w:t>
      </w:r>
      <w:r w:rsidR="005F2ED8">
        <w:rPr>
          <w:rFonts w:ascii="Cambria" w:hAnsi="Cambria"/>
        </w:rPr>
        <w:t xml:space="preserve">We </w:t>
      </w:r>
      <w:r w:rsidR="005F2ED8">
        <w:rPr>
          <w:rFonts w:ascii="Cambria" w:hAnsi="Cambria" w:cs="Calibri"/>
          <w:lang w:val="en-GB"/>
        </w:rPr>
        <w:t xml:space="preserve">thank individuals from Lamont Doherty Earth Observatory’s </w:t>
      </w:r>
      <w:r w:rsidR="005F2ED8">
        <w:rPr>
          <w:rFonts w:ascii="Cambria" w:hAnsi="Cambria" w:cs="Calibri"/>
          <w:lang w:val="en-GB"/>
        </w:rPr>
        <w:lastRenderedPageBreak/>
        <w:t xml:space="preserve">Climate and Life (2016) High School Intern Program: </w:t>
      </w:r>
      <w:r w:rsidR="005F2ED8" w:rsidRPr="005F2ED8">
        <w:rPr>
          <w:rFonts w:ascii="Cambria" w:hAnsi="Cambria" w:cs="Calibri"/>
          <w:lang w:val="en-GB"/>
        </w:rPr>
        <w:t>Andrew</w:t>
      </w:r>
      <w:r w:rsidR="005F2ED8">
        <w:rPr>
          <w:rFonts w:ascii="Cambria" w:hAnsi="Cambria" w:cs="Calibri"/>
          <w:lang w:val="en-GB"/>
        </w:rPr>
        <w:t xml:space="preserve"> </w:t>
      </w:r>
      <w:r w:rsidR="005F2ED8" w:rsidRPr="005F2ED8">
        <w:rPr>
          <w:rFonts w:ascii="Cambria" w:hAnsi="Cambria" w:cs="Calibri"/>
          <w:lang w:val="en-GB"/>
        </w:rPr>
        <w:t xml:space="preserve">T. Celli, Elmina David, Ayla K. </w:t>
      </w:r>
      <w:proofErr w:type="spellStart"/>
      <w:r w:rsidR="005F2ED8" w:rsidRPr="005F2ED8">
        <w:rPr>
          <w:rFonts w:ascii="Cambria" w:hAnsi="Cambria" w:cs="Calibri"/>
          <w:lang w:val="en-GB"/>
        </w:rPr>
        <w:t>Markowski</w:t>
      </w:r>
      <w:proofErr w:type="spellEnd"/>
      <w:r w:rsidR="005F2ED8" w:rsidRPr="005F2ED8">
        <w:rPr>
          <w:rFonts w:ascii="Cambria" w:hAnsi="Cambria" w:cs="Calibri"/>
          <w:lang w:val="en-GB"/>
        </w:rPr>
        <w:t xml:space="preserve">, Sonja O'Brien, Taiya Sharif, </w:t>
      </w:r>
      <w:r w:rsidR="005F2ED8">
        <w:rPr>
          <w:rFonts w:ascii="Cambria" w:hAnsi="Cambria" w:cs="Calibri"/>
          <w:lang w:val="en-GB"/>
        </w:rPr>
        <w:t xml:space="preserve">and </w:t>
      </w:r>
      <w:r w:rsidR="005F2ED8" w:rsidRPr="005F2ED8">
        <w:rPr>
          <w:rFonts w:ascii="Cambria" w:hAnsi="Cambria" w:cs="Calibri"/>
          <w:lang w:val="en-GB"/>
        </w:rPr>
        <w:t>Tess N</w:t>
      </w:r>
      <w:r w:rsidR="005F2ED8">
        <w:rPr>
          <w:rFonts w:ascii="Cambria" w:hAnsi="Cambria" w:cs="Calibri"/>
          <w:lang w:val="en-GB"/>
        </w:rPr>
        <w:t>.</w:t>
      </w:r>
      <w:r w:rsidR="005F2ED8" w:rsidRPr="005F2ED8">
        <w:rPr>
          <w:rFonts w:ascii="Cambria" w:hAnsi="Cambria" w:cs="Calibri"/>
          <w:lang w:val="en-GB"/>
        </w:rPr>
        <w:t xml:space="preserve"> </w:t>
      </w:r>
      <w:proofErr w:type="spellStart"/>
      <w:r w:rsidR="005F2ED8" w:rsidRPr="005F2ED8">
        <w:rPr>
          <w:rFonts w:ascii="Cambria" w:hAnsi="Cambria" w:cs="Calibri"/>
          <w:lang w:val="en-GB"/>
        </w:rPr>
        <w:t>Strohm</w:t>
      </w:r>
      <w:proofErr w:type="spellEnd"/>
      <w:r w:rsidR="005F2ED8">
        <w:rPr>
          <w:rFonts w:ascii="Cambria" w:hAnsi="Cambria" w:cs="Calibri"/>
          <w:lang w:val="en-GB"/>
        </w:rPr>
        <w:t xml:space="preserve"> who aided with the long hours of core scanning. </w:t>
      </w:r>
      <w:r w:rsidR="00887138">
        <w:rPr>
          <w:rFonts w:ascii="Cambria" w:hAnsi="Cambria" w:cs="Calibri"/>
          <w:lang w:val="en-GB"/>
        </w:rPr>
        <w:t xml:space="preserve">We thank an anonymous reviewer for their helpful input. </w:t>
      </w:r>
    </w:p>
    <w:p w14:paraId="35E22993" w14:textId="53A49389" w:rsidR="00616C0B" w:rsidRPr="008F56A6" w:rsidRDefault="007D67E3" w:rsidP="008F56A6">
      <w:pPr>
        <w:snapToGrid w:val="0"/>
        <w:spacing w:line="480" w:lineRule="auto"/>
        <w:jc w:val="both"/>
        <w:rPr>
          <w:rFonts w:ascii="Cambria" w:hAnsi="Cambria"/>
          <w:b/>
        </w:rPr>
      </w:pPr>
      <w:r w:rsidRPr="008F56A6">
        <w:rPr>
          <w:rFonts w:ascii="Cambria" w:hAnsi="Cambria"/>
          <w:b/>
        </w:rPr>
        <w:t>References</w:t>
      </w:r>
    </w:p>
    <w:p w14:paraId="6B9A1C7E" w14:textId="11809D0F" w:rsidR="00E56054" w:rsidRDefault="00E56054" w:rsidP="00E56054">
      <w:pPr>
        <w:snapToGrid w:val="0"/>
        <w:spacing w:line="480" w:lineRule="auto"/>
        <w:jc w:val="both"/>
      </w:pPr>
      <w:proofErr w:type="spellStart"/>
      <w:r>
        <w:t>Croudace</w:t>
      </w:r>
      <w:proofErr w:type="spellEnd"/>
      <w:r>
        <w:t xml:space="preserve">, I. W., </w:t>
      </w:r>
      <w:proofErr w:type="spellStart"/>
      <w:r>
        <w:t>Rindby</w:t>
      </w:r>
      <w:proofErr w:type="spellEnd"/>
      <w:r>
        <w:t xml:space="preserve">, A., &amp; Rothwell, R. G. (2006). ITRAX: description and evaluation of a new multi-function X-ray core scanner. Geological Society, London, Special Publications, 267(1), 51 LP – 63. </w:t>
      </w:r>
      <w:hyperlink r:id="rId10" w:history="1">
        <w:r w:rsidRPr="00AE6AD7">
          <w:rPr>
            <w:rStyle w:val="Hyperlink"/>
          </w:rPr>
          <w:t>https://doi.org/10.1144/GSL.SP.2006.267.01.04</w:t>
        </w:r>
      </w:hyperlink>
    </w:p>
    <w:p w14:paraId="2A9860D9" w14:textId="77777777" w:rsidR="00E56054" w:rsidRDefault="00E56054" w:rsidP="00E56054">
      <w:pPr>
        <w:snapToGrid w:val="0"/>
        <w:spacing w:line="480" w:lineRule="auto"/>
        <w:jc w:val="both"/>
      </w:pPr>
    </w:p>
    <w:p w14:paraId="124400A4" w14:textId="77777777" w:rsidR="00E56054" w:rsidRDefault="00E56054" w:rsidP="00E56054">
      <w:pPr>
        <w:snapToGrid w:val="0"/>
        <w:spacing w:line="480" w:lineRule="auto"/>
        <w:jc w:val="both"/>
      </w:pPr>
      <w:r>
        <w:t>Flanagan, F. J. (1984). Three USGS mafic rock references samples, W-2, DNC-1, and BIR-1.</w:t>
      </w:r>
    </w:p>
    <w:p w14:paraId="55D95896" w14:textId="25883DD5" w:rsidR="00E56054" w:rsidRDefault="00E56054" w:rsidP="00E56054">
      <w:pPr>
        <w:snapToGrid w:val="0"/>
        <w:spacing w:line="480" w:lineRule="auto"/>
        <w:jc w:val="both"/>
      </w:pPr>
      <w:r>
        <w:t xml:space="preserve">Franzese, A. M., Hemming, S. R., Goldstein, S. L., &amp; Anderson, R. F. (2006). Reduced Agulhas Leakage during the Last Glacial Maximum inferred from an integrated provenance and flux study. Earth and Planetary Science Letters, 250(1), 72–88. </w:t>
      </w:r>
      <w:hyperlink r:id="rId11" w:history="1">
        <w:r w:rsidRPr="00AE6AD7">
          <w:rPr>
            <w:rStyle w:val="Hyperlink"/>
          </w:rPr>
          <w:t>https://doi.org/https://doi.org/10.1016/j.epsl.2006.07.002</w:t>
        </w:r>
      </w:hyperlink>
    </w:p>
    <w:p w14:paraId="0A269185" w14:textId="77777777" w:rsidR="00E56054" w:rsidRDefault="00E56054" w:rsidP="00E56054">
      <w:pPr>
        <w:snapToGrid w:val="0"/>
        <w:spacing w:line="480" w:lineRule="auto"/>
        <w:jc w:val="both"/>
      </w:pPr>
    </w:p>
    <w:p w14:paraId="0E285780" w14:textId="78C9BCF4" w:rsidR="00E56054" w:rsidRDefault="00E56054" w:rsidP="00E56054">
      <w:pPr>
        <w:snapToGrid w:val="0"/>
        <w:spacing w:line="480" w:lineRule="auto"/>
        <w:jc w:val="both"/>
      </w:pPr>
      <w:r>
        <w:t xml:space="preserve">Franzese, A. M., Hemming, S. R., &amp; Goldstein, S. L. (2009). Use of strontium isotopes in detrital sediments to constrain the glacial position of the </w:t>
      </w:r>
      <w:proofErr w:type="spellStart"/>
      <w:r>
        <w:t>agulhas</w:t>
      </w:r>
      <w:proofErr w:type="spellEnd"/>
      <w:r>
        <w:t xml:space="preserve"> retroflection. Paleoceanography. </w:t>
      </w:r>
      <w:hyperlink r:id="rId12" w:history="1">
        <w:r w:rsidRPr="00AE6AD7">
          <w:rPr>
            <w:rStyle w:val="Hyperlink"/>
          </w:rPr>
          <w:t>https://doi.org/10.1029/2008PA001706</w:t>
        </w:r>
      </w:hyperlink>
    </w:p>
    <w:p w14:paraId="674F6738" w14:textId="77777777" w:rsidR="00E56054" w:rsidRDefault="00E56054" w:rsidP="00E56054">
      <w:pPr>
        <w:snapToGrid w:val="0"/>
        <w:spacing w:line="480" w:lineRule="auto"/>
        <w:jc w:val="both"/>
      </w:pPr>
    </w:p>
    <w:p w14:paraId="3CB17748" w14:textId="62A24F94" w:rsidR="00E56054" w:rsidRDefault="00E56054" w:rsidP="00E56054">
      <w:pPr>
        <w:snapToGrid w:val="0"/>
        <w:spacing w:line="480" w:lineRule="auto"/>
        <w:jc w:val="both"/>
      </w:pPr>
      <w:proofErr w:type="spellStart"/>
      <w:r>
        <w:t>Govin</w:t>
      </w:r>
      <w:proofErr w:type="spellEnd"/>
      <w:r>
        <w:t xml:space="preserve">, A., </w:t>
      </w:r>
      <w:proofErr w:type="spellStart"/>
      <w:r>
        <w:t>Holzwarth</w:t>
      </w:r>
      <w:proofErr w:type="spellEnd"/>
      <w:r>
        <w:t xml:space="preserve">, U., Heslop, D., Ford Keeling, L., Zabel, M., </w:t>
      </w:r>
      <w:proofErr w:type="spellStart"/>
      <w:r>
        <w:t>Mulitza</w:t>
      </w:r>
      <w:proofErr w:type="spellEnd"/>
      <w:r>
        <w:t>, S., et al. (2012). Distribution of major elements in Atlantic surface sediments (36 N--49 S): Imprint of terrigenous input and continental weathering. Geochemistry, Geophysics, Geosystems, 13(1).</w:t>
      </w:r>
    </w:p>
    <w:p w14:paraId="07D3CA7E" w14:textId="77777777" w:rsidR="00E56054" w:rsidRDefault="00E56054" w:rsidP="00E56054">
      <w:pPr>
        <w:snapToGrid w:val="0"/>
        <w:spacing w:line="480" w:lineRule="auto"/>
        <w:jc w:val="both"/>
      </w:pPr>
    </w:p>
    <w:p w14:paraId="7F39DE51" w14:textId="533370D2" w:rsidR="00E56054" w:rsidRDefault="00E56054" w:rsidP="00E56054">
      <w:pPr>
        <w:snapToGrid w:val="0"/>
        <w:spacing w:line="480" w:lineRule="auto"/>
        <w:jc w:val="both"/>
      </w:pPr>
      <w:r>
        <w:lastRenderedPageBreak/>
        <w:t xml:space="preserve">Hall, I. R., Hemming, S. R., </w:t>
      </w:r>
      <w:proofErr w:type="spellStart"/>
      <w:r>
        <w:t>LeVay</w:t>
      </w:r>
      <w:proofErr w:type="spellEnd"/>
      <w:r>
        <w:t xml:space="preserve">, L. J., Barker, S., </w:t>
      </w:r>
      <w:proofErr w:type="spellStart"/>
      <w:r>
        <w:t>Berke</w:t>
      </w:r>
      <w:proofErr w:type="spellEnd"/>
      <w:r>
        <w:t xml:space="preserve">, M. A., </w:t>
      </w:r>
      <w:proofErr w:type="spellStart"/>
      <w:r>
        <w:t>Brentegani</w:t>
      </w:r>
      <w:proofErr w:type="spellEnd"/>
      <w:r>
        <w:t xml:space="preserve">, L., et al. (2017). Site U1474, 361(September). </w:t>
      </w:r>
      <w:hyperlink r:id="rId13" w:history="1">
        <w:r w:rsidRPr="00AE6AD7">
          <w:rPr>
            <w:rStyle w:val="Hyperlink"/>
          </w:rPr>
          <w:t>https://doi.org/10.14379/iodp.proc.361.103.2017</w:t>
        </w:r>
      </w:hyperlink>
    </w:p>
    <w:p w14:paraId="3660528B" w14:textId="77777777" w:rsidR="00E56054" w:rsidRDefault="00E56054" w:rsidP="00E56054">
      <w:pPr>
        <w:snapToGrid w:val="0"/>
        <w:spacing w:line="480" w:lineRule="auto"/>
        <w:jc w:val="both"/>
      </w:pPr>
    </w:p>
    <w:p w14:paraId="6A12CF78" w14:textId="6836F82F" w:rsidR="00E56054" w:rsidRDefault="00E56054" w:rsidP="00E56054">
      <w:pPr>
        <w:snapToGrid w:val="0"/>
        <w:spacing w:line="480" w:lineRule="auto"/>
        <w:jc w:val="both"/>
      </w:pPr>
      <w:r>
        <w:t xml:space="preserve">Imai, N., TERASHIMA, S., ITOH, S., &amp; ANDO, A. (1996). 1996 COMPILATION OF ANALYTICAL DATA ON NINE GSJ GEOCHEMICAL REFERENCE SAMPLES, “SEDIMENTARY ROCK SERIES.” </w:t>
      </w:r>
      <w:proofErr w:type="spellStart"/>
      <w:r>
        <w:t>Geostandards</w:t>
      </w:r>
      <w:proofErr w:type="spellEnd"/>
      <w:r>
        <w:t xml:space="preserve"> Newsletter, 20(2), 165–216. </w:t>
      </w:r>
      <w:hyperlink r:id="rId14" w:history="1">
        <w:r w:rsidRPr="00E56054">
          <w:rPr>
            <w:rStyle w:val="Hyperlink"/>
          </w:rPr>
          <w:t>https://doi.org/10.1111/j.1751-908X.1996.tb00184</w:t>
        </w:r>
        <w:r w:rsidRPr="00AE6AD7">
          <w:rPr>
            <w:rStyle w:val="Hyperlink"/>
          </w:rPr>
          <w:t>.x</w:t>
        </w:r>
      </w:hyperlink>
    </w:p>
    <w:p w14:paraId="02D3730D" w14:textId="77777777" w:rsidR="00E56054" w:rsidRDefault="00E56054" w:rsidP="00E56054">
      <w:pPr>
        <w:snapToGrid w:val="0"/>
        <w:spacing w:line="480" w:lineRule="auto"/>
        <w:jc w:val="both"/>
      </w:pPr>
    </w:p>
    <w:p w14:paraId="6EAE2D25" w14:textId="3B4151D7" w:rsidR="00E56054" w:rsidRDefault="00E56054" w:rsidP="00E56054">
      <w:pPr>
        <w:snapToGrid w:val="0"/>
        <w:spacing w:line="480" w:lineRule="auto"/>
        <w:jc w:val="both"/>
      </w:pPr>
      <w:r>
        <w:t xml:space="preserve">Kido, Y., </w:t>
      </w:r>
      <w:proofErr w:type="spellStart"/>
      <w:r>
        <w:t>Koshikawa</w:t>
      </w:r>
      <w:proofErr w:type="spellEnd"/>
      <w:r>
        <w:t xml:space="preserve">, T., &amp; Tada, R. (2006). Rapid and quantitative major element analysis method for wet fine-grained sediments using an XRF </w:t>
      </w:r>
      <w:proofErr w:type="spellStart"/>
      <w:r>
        <w:t>microscanner</w:t>
      </w:r>
      <w:proofErr w:type="spellEnd"/>
      <w:r>
        <w:t xml:space="preserve">. Marine Geology, 229(3), 209–225. </w:t>
      </w:r>
      <w:hyperlink r:id="rId15" w:history="1">
        <w:r w:rsidRPr="00AE6AD7">
          <w:rPr>
            <w:rStyle w:val="Hyperlink"/>
          </w:rPr>
          <w:t>https://doi.org/https://doi.org/10.1016/j.margeo.2006.03.002</w:t>
        </w:r>
      </w:hyperlink>
    </w:p>
    <w:p w14:paraId="5E8C1905" w14:textId="77777777" w:rsidR="00E56054" w:rsidRDefault="00E56054" w:rsidP="00E56054">
      <w:pPr>
        <w:snapToGrid w:val="0"/>
        <w:spacing w:line="480" w:lineRule="auto"/>
        <w:jc w:val="both"/>
      </w:pPr>
    </w:p>
    <w:p w14:paraId="2B06DCA1" w14:textId="77777777" w:rsidR="00E56054" w:rsidRDefault="00E56054" w:rsidP="00E56054">
      <w:pPr>
        <w:snapToGrid w:val="0"/>
        <w:spacing w:line="480" w:lineRule="auto"/>
        <w:jc w:val="both"/>
      </w:pPr>
      <w:proofErr w:type="spellStart"/>
      <w:r>
        <w:t>Kossoff</w:t>
      </w:r>
      <w:proofErr w:type="spellEnd"/>
      <w:r>
        <w:t xml:space="preserve">, D., Hudson-Edwards, K. A., Dubbin, W. E., &amp; </w:t>
      </w:r>
      <w:proofErr w:type="spellStart"/>
      <w:r>
        <w:t>Alfredsson</w:t>
      </w:r>
      <w:proofErr w:type="spellEnd"/>
      <w:r>
        <w:t>, M. (2012). Major and trace metal mobility during weathering of mine tailings: Implications for floodplain soils. Applied Geochemistry, 27(3), 562–576. https://doi.org/https://doi.org/10.1016/j.apgeochem.2011.11.012</w:t>
      </w:r>
    </w:p>
    <w:p w14:paraId="414ACD74" w14:textId="72E535DB" w:rsidR="00E56054" w:rsidRDefault="00E56054" w:rsidP="00E56054">
      <w:pPr>
        <w:snapToGrid w:val="0"/>
        <w:spacing w:line="480" w:lineRule="auto"/>
        <w:jc w:val="both"/>
      </w:pPr>
      <w:r>
        <w:t xml:space="preserve">Lutjeharms, J. R. E. (2006). The </w:t>
      </w:r>
      <w:proofErr w:type="spellStart"/>
      <w:r>
        <w:t>agulhas</w:t>
      </w:r>
      <w:proofErr w:type="spellEnd"/>
      <w:r>
        <w:t xml:space="preserve"> current. The Agulhas Current. </w:t>
      </w:r>
      <w:hyperlink r:id="rId16" w:history="1">
        <w:r w:rsidRPr="00E56054">
          <w:rPr>
            <w:rStyle w:val="Hyperlink"/>
          </w:rPr>
          <w:t>https://doi.org/10.1007/3-540-37212-</w:t>
        </w:r>
        <w:r w:rsidRPr="00AE6AD7">
          <w:rPr>
            <w:rStyle w:val="Hyperlink"/>
          </w:rPr>
          <w:t>1</w:t>
        </w:r>
      </w:hyperlink>
    </w:p>
    <w:p w14:paraId="0A697E66" w14:textId="77777777" w:rsidR="00E56054" w:rsidRDefault="00E56054" w:rsidP="00E56054">
      <w:pPr>
        <w:snapToGrid w:val="0"/>
        <w:spacing w:line="480" w:lineRule="auto"/>
        <w:jc w:val="both"/>
      </w:pPr>
    </w:p>
    <w:p w14:paraId="6DB8A11F" w14:textId="0818BE85" w:rsidR="00E56054" w:rsidRDefault="00E56054" w:rsidP="00E56054">
      <w:pPr>
        <w:snapToGrid w:val="0"/>
        <w:spacing w:line="480" w:lineRule="auto"/>
        <w:jc w:val="both"/>
      </w:pPr>
      <w:r>
        <w:t xml:space="preserve">McLennan, S. M., &amp; Taylor, S. R. (1980). Geochemical standards for sedimentary rocks: Trace-element data for U.S.G.S. standards SCo-1, MAG-1 and SGR-1. Chemical Geology, 29(1–4), 333–343. </w:t>
      </w:r>
      <w:hyperlink r:id="rId17" w:history="1">
        <w:r w:rsidRPr="00E56054">
          <w:rPr>
            <w:rStyle w:val="Hyperlink"/>
          </w:rPr>
          <w:t>https://doi.org/10.1016/0009-2541(80)90029-</w:t>
        </w:r>
        <w:r w:rsidRPr="00AE6AD7">
          <w:rPr>
            <w:rStyle w:val="Hyperlink"/>
          </w:rPr>
          <w:t>7</w:t>
        </w:r>
      </w:hyperlink>
    </w:p>
    <w:p w14:paraId="38993730" w14:textId="77777777" w:rsidR="00E56054" w:rsidRDefault="00E56054" w:rsidP="00E56054">
      <w:pPr>
        <w:snapToGrid w:val="0"/>
        <w:spacing w:line="480" w:lineRule="auto"/>
        <w:jc w:val="both"/>
      </w:pPr>
    </w:p>
    <w:p w14:paraId="5F0A1520" w14:textId="1F41E083" w:rsidR="00E56054" w:rsidRDefault="00E56054" w:rsidP="00E56054">
      <w:pPr>
        <w:snapToGrid w:val="0"/>
        <w:spacing w:line="480" w:lineRule="auto"/>
        <w:jc w:val="both"/>
      </w:pPr>
      <w:r>
        <w:lastRenderedPageBreak/>
        <w:t xml:space="preserve">Pretorius, W., Weis, D., Williams, G., </w:t>
      </w:r>
      <w:proofErr w:type="spellStart"/>
      <w:r>
        <w:t>Hanano</w:t>
      </w:r>
      <w:proofErr w:type="spellEnd"/>
      <w:r>
        <w:t xml:space="preserve">, D., Kieffer, B., &amp; </w:t>
      </w:r>
      <w:proofErr w:type="spellStart"/>
      <w:r>
        <w:t>Scoates</w:t>
      </w:r>
      <w:proofErr w:type="spellEnd"/>
      <w:r>
        <w:t xml:space="preserve">, J. (2006). Complete Trace Elemental </w:t>
      </w:r>
      <w:proofErr w:type="spellStart"/>
      <w:r>
        <w:t>Characterisation</w:t>
      </w:r>
      <w:proofErr w:type="spellEnd"/>
      <w:r>
        <w:t xml:space="preserve"> of Granitoid (USGS G-2, GSP-2) Reference Materials by High Resolution Inductively Coupled Plasma-Mass Spectrometry. </w:t>
      </w:r>
      <w:proofErr w:type="spellStart"/>
      <w:r>
        <w:t>Geostandards</w:t>
      </w:r>
      <w:proofErr w:type="spellEnd"/>
      <w:r>
        <w:t xml:space="preserve"> and </w:t>
      </w:r>
      <w:proofErr w:type="spellStart"/>
      <w:r>
        <w:t>Geoanalytical</w:t>
      </w:r>
      <w:proofErr w:type="spellEnd"/>
      <w:r>
        <w:t xml:space="preserve"> Research, 30(1), 39–54. </w:t>
      </w:r>
      <w:hyperlink r:id="rId18" w:history="1">
        <w:r w:rsidRPr="00E56054">
          <w:rPr>
            <w:rStyle w:val="Hyperlink"/>
          </w:rPr>
          <w:t>https://doi.org/10.1111/j.1751-908X.2006.tb00910</w:t>
        </w:r>
        <w:r w:rsidRPr="00AE6AD7">
          <w:rPr>
            <w:rStyle w:val="Hyperlink"/>
          </w:rPr>
          <w:t>.x</w:t>
        </w:r>
      </w:hyperlink>
    </w:p>
    <w:p w14:paraId="247CC54C" w14:textId="77777777" w:rsidR="00E56054" w:rsidRDefault="00E56054" w:rsidP="00E56054">
      <w:pPr>
        <w:snapToGrid w:val="0"/>
        <w:spacing w:line="480" w:lineRule="auto"/>
        <w:jc w:val="both"/>
      </w:pPr>
    </w:p>
    <w:p w14:paraId="20D95800" w14:textId="6052E5E8" w:rsidR="00E56054" w:rsidRDefault="00E56054" w:rsidP="00E56054">
      <w:pPr>
        <w:snapToGrid w:val="0"/>
        <w:spacing w:line="480" w:lineRule="auto"/>
        <w:jc w:val="both"/>
      </w:pPr>
      <w:proofErr w:type="spellStart"/>
      <w:r>
        <w:t>Ridderinkhof</w:t>
      </w:r>
      <w:proofErr w:type="spellEnd"/>
      <w:r>
        <w:t xml:space="preserve">, H., </w:t>
      </w:r>
      <w:proofErr w:type="spellStart"/>
      <w:r>
        <w:t>Werf</w:t>
      </w:r>
      <w:proofErr w:type="spellEnd"/>
      <w:r>
        <w:t xml:space="preserve">, P. M. Van Der, </w:t>
      </w:r>
      <w:proofErr w:type="spellStart"/>
      <w:r>
        <w:t>Ullgren</w:t>
      </w:r>
      <w:proofErr w:type="spellEnd"/>
      <w:r>
        <w:t xml:space="preserve">, J. E., </w:t>
      </w:r>
      <w:proofErr w:type="spellStart"/>
      <w:r>
        <w:t>Aken</w:t>
      </w:r>
      <w:proofErr w:type="spellEnd"/>
      <w:r>
        <w:t xml:space="preserve">, H. M. Van, Leeuwen, P. J. Van, &amp; </w:t>
      </w:r>
      <w:proofErr w:type="spellStart"/>
      <w:r>
        <w:t>Ruijter</w:t>
      </w:r>
      <w:proofErr w:type="spellEnd"/>
      <w:r>
        <w:t xml:space="preserve">, W. P. M. De. (2010). Seasonal and interannual variability in the Mozambique Channel from moored current observations, 115. </w:t>
      </w:r>
      <w:hyperlink r:id="rId19" w:history="1">
        <w:r w:rsidRPr="00AE6AD7">
          <w:rPr>
            <w:rStyle w:val="Hyperlink"/>
          </w:rPr>
          <w:t>https://doi.org/10.1029/2009JC005619</w:t>
        </w:r>
      </w:hyperlink>
    </w:p>
    <w:p w14:paraId="1C61130F" w14:textId="77777777" w:rsidR="00E56054" w:rsidRDefault="00E56054" w:rsidP="00E56054">
      <w:pPr>
        <w:snapToGrid w:val="0"/>
        <w:spacing w:line="480" w:lineRule="auto"/>
        <w:jc w:val="both"/>
      </w:pPr>
    </w:p>
    <w:p w14:paraId="4D11B6A4" w14:textId="56DF631E" w:rsidR="00E56054" w:rsidRDefault="00E56054" w:rsidP="00E56054">
      <w:pPr>
        <w:snapToGrid w:val="0"/>
        <w:spacing w:line="480" w:lineRule="auto"/>
        <w:jc w:val="both"/>
      </w:pPr>
      <w:r>
        <w:t xml:space="preserve">Simon, M. H., Ziegler, M., </w:t>
      </w:r>
      <w:proofErr w:type="spellStart"/>
      <w:r>
        <w:t>Bosmans</w:t>
      </w:r>
      <w:proofErr w:type="spellEnd"/>
      <w:r>
        <w:t xml:space="preserve">, J., Barker, S., Reason, C. J. C., &amp; Hall, I. R. (2015). Eastern South African hydroclimate over the past 270,000 years. Scientific Reports. </w:t>
      </w:r>
      <w:hyperlink r:id="rId20" w:history="1">
        <w:r w:rsidRPr="00AE6AD7">
          <w:rPr>
            <w:rStyle w:val="Hyperlink"/>
          </w:rPr>
          <w:t>https://doi.org/10.1038/srep18153</w:t>
        </w:r>
      </w:hyperlink>
    </w:p>
    <w:p w14:paraId="5965AB0D" w14:textId="77777777" w:rsidR="00E56054" w:rsidRDefault="00E56054" w:rsidP="00E56054">
      <w:pPr>
        <w:snapToGrid w:val="0"/>
        <w:spacing w:line="480" w:lineRule="auto"/>
        <w:jc w:val="both"/>
      </w:pPr>
    </w:p>
    <w:p w14:paraId="3B9885B9" w14:textId="6B37FF26" w:rsidR="00E56054" w:rsidRDefault="00E56054" w:rsidP="00E56054">
      <w:pPr>
        <w:snapToGrid w:val="0"/>
        <w:spacing w:line="480" w:lineRule="auto"/>
        <w:jc w:val="both"/>
      </w:pPr>
      <w:proofErr w:type="spellStart"/>
      <w:r>
        <w:t>Weltje</w:t>
      </w:r>
      <w:proofErr w:type="spellEnd"/>
      <w:r>
        <w:t>, G. J. (2002). Quantitative analysis of detrital modes: statistically rigorous confidence regions in ternary diagrams and their use in sedimentary petrology. Earth-Science Reviews, 57(3–4), 211–253.</w:t>
      </w:r>
    </w:p>
    <w:p w14:paraId="5E443BAE" w14:textId="77777777" w:rsidR="00E56054" w:rsidRDefault="00E56054" w:rsidP="00E56054">
      <w:pPr>
        <w:snapToGrid w:val="0"/>
        <w:spacing w:line="480" w:lineRule="auto"/>
        <w:jc w:val="both"/>
      </w:pPr>
    </w:p>
    <w:p w14:paraId="654EE35F" w14:textId="14975388" w:rsidR="00E56054" w:rsidRDefault="00E56054" w:rsidP="00E56054">
      <w:pPr>
        <w:snapToGrid w:val="0"/>
        <w:spacing w:line="480" w:lineRule="auto"/>
        <w:jc w:val="both"/>
      </w:pPr>
      <w:proofErr w:type="spellStart"/>
      <w:r>
        <w:t>Weltje</w:t>
      </w:r>
      <w:proofErr w:type="spellEnd"/>
      <w:r>
        <w:t xml:space="preserve">, G. J., &amp; </w:t>
      </w:r>
      <w:proofErr w:type="spellStart"/>
      <w:r>
        <w:t>Tjallingii</w:t>
      </w:r>
      <w:proofErr w:type="spellEnd"/>
      <w:r>
        <w:t xml:space="preserve">, R. (2008). Calibration of XRF core scanners for quantitative geochemical logging of sediment cores: Theory and application. Earth and Planetary Science Letters. </w:t>
      </w:r>
      <w:hyperlink r:id="rId21" w:history="1">
        <w:r w:rsidRPr="00AE6AD7">
          <w:rPr>
            <w:rStyle w:val="Hyperlink"/>
          </w:rPr>
          <w:t>https://doi.org/10.1016/j.epsl.2008.07.054</w:t>
        </w:r>
      </w:hyperlink>
    </w:p>
    <w:p w14:paraId="33603563" w14:textId="77777777" w:rsidR="00E56054" w:rsidRDefault="00E56054" w:rsidP="00E56054">
      <w:pPr>
        <w:snapToGrid w:val="0"/>
        <w:spacing w:line="480" w:lineRule="auto"/>
        <w:jc w:val="both"/>
      </w:pPr>
    </w:p>
    <w:p w14:paraId="1E759333" w14:textId="77777777" w:rsidR="00E56054" w:rsidRDefault="00E56054" w:rsidP="00E56054">
      <w:pPr>
        <w:snapToGrid w:val="0"/>
        <w:spacing w:line="480" w:lineRule="auto"/>
        <w:jc w:val="both"/>
      </w:pPr>
      <w:proofErr w:type="spellStart"/>
      <w:r>
        <w:t>Weltje</w:t>
      </w:r>
      <w:proofErr w:type="spellEnd"/>
      <w:r>
        <w:t xml:space="preserve">, G. J., </w:t>
      </w:r>
      <w:proofErr w:type="spellStart"/>
      <w:r>
        <w:t>Bloemsma</w:t>
      </w:r>
      <w:proofErr w:type="spellEnd"/>
      <w:r>
        <w:t xml:space="preserve">, M. R., </w:t>
      </w:r>
      <w:proofErr w:type="spellStart"/>
      <w:r>
        <w:t>Tjallingii</w:t>
      </w:r>
      <w:proofErr w:type="spellEnd"/>
      <w:r>
        <w:t xml:space="preserve">, R., Heslop, D., </w:t>
      </w:r>
      <w:proofErr w:type="spellStart"/>
      <w:r>
        <w:t>Röhl</w:t>
      </w:r>
      <w:proofErr w:type="spellEnd"/>
      <w:r>
        <w:t xml:space="preserve">, U., &amp; </w:t>
      </w:r>
      <w:proofErr w:type="spellStart"/>
      <w:r>
        <w:t>Croudace</w:t>
      </w:r>
      <w:proofErr w:type="spellEnd"/>
      <w:r>
        <w:t xml:space="preserve">, I. W. (2015). Prediction of geochemical composition from XRF core scanner data: a new multivariate approach </w:t>
      </w:r>
      <w:r>
        <w:lastRenderedPageBreak/>
        <w:t>including automatic selection of calibration samples and quantification of uncertainties. In Micro-XRF Studies of Sediment Cores (pp. 507–534). Springer.</w:t>
      </w:r>
    </w:p>
    <w:p w14:paraId="760E6BE6" w14:textId="31D7ED14" w:rsidR="00580718" w:rsidRDefault="00580718" w:rsidP="000A2B23">
      <w:pPr>
        <w:widowControl w:val="0"/>
        <w:autoSpaceDE w:val="0"/>
        <w:autoSpaceDN w:val="0"/>
        <w:adjustRightInd w:val="0"/>
        <w:spacing w:after="120" w:line="480" w:lineRule="auto"/>
        <w:ind w:left="480" w:hanging="480"/>
      </w:pPr>
    </w:p>
    <w:p w14:paraId="69B3B56B" w14:textId="77777777" w:rsidR="00AC7FD8" w:rsidRDefault="00AC7FD8" w:rsidP="00580718">
      <w:pPr>
        <w:widowControl w:val="0"/>
        <w:autoSpaceDE w:val="0"/>
        <w:autoSpaceDN w:val="0"/>
        <w:adjustRightInd w:val="0"/>
        <w:spacing w:after="120" w:line="480" w:lineRule="auto"/>
        <w:ind w:left="480" w:hanging="480"/>
        <w:rPr>
          <w:rFonts w:ascii="Cambria" w:hAnsi="Cambria"/>
          <w:b/>
        </w:rPr>
      </w:pPr>
    </w:p>
    <w:p w14:paraId="77D4A1C8" w14:textId="77777777" w:rsidR="00AC7FD8" w:rsidRDefault="00AC7FD8" w:rsidP="00580718">
      <w:pPr>
        <w:widowControl w:val="0"/>
        <w:autoSpaceDE w:val="0"/>
        <w:autoSpaceDN w:val="0"/>
        <w:adjustRightInd w:val="0"/>
        <w:spacing w:after="120" w:line="480" w:lineRule="auto"/>
        <w:ind w:left="480" w:hanging="480"/>
        <w:rPr>
          <w:rFonts w:ascii="Cambria" w:hAnsi="Cambria"/>
          <w:b/>
        </w:rPr>
      </w:pPr>
    </w:p>
    <w:p w14:paraId="0824A4CC" w14:textId="77777777" w:rsidR="00AC7FD8" w:rsidRDefault="00AC7FD8" w:rsidP="00580718">
      <w:pPr>
        <w:widowControl w:val="0"/>
        <w:autoSpaceDE w:val="0"/>
        <w:autoSpaceDN w:val="0"/>
        <w:adjustRightInd w:val="0"/>
        <w:spacing w:after="120" w:line="480" w:lineRule="auto"/>
        <w:ind w:left="480" w:hanging="480"/>
        <w:rPr>
          <w:rFonts w:ascii="Cambria" w:hAnsi="Cambria"/>
          <w:b/>
        </w:rPr>
      </w:pPr>
    </w:p>
    <w:p w14:paraId="333189D4" w14:textId="77777777" w:rsidR="00AC7FD8" w:rsidRDefault="00AC7FD8" w:rsidP="00580718">
      <w:pPr>
        <w:widowControl w:val="0"/>
        <w:autoSpaceDE w:val="0"/>
        <w:autoSpaceDN w:val="0"/>
        <w:adjustRightInd w:val="0"/>
        <w:spacing w:after="120" w:line="480" w:lineRule="auto"/>
        <w:ind w:left="480" w:hanging="480"/>
        <w:rPr>
          <w:rFonts w:ascii="Cambria" w:hAnsi="Cambria"/>
          <w:b/>
        </w:rPr>
      </w:pPr>
    </w:p>
    <w:p w14:paraId="15F1B973" w14:textId="77777777" w:rsidR="00AC7FD8" w:rsidRDefault="00AC7FD8" w:rsidP="00580718">
      <w:pPr>
        <w:widowControl w:val="0"/>
        <w:autoSpaceDE w:val="0"/>
        <w:autoSpaceDN w:val="0"/>
        <w:adjustRightInd w:val="0"/>
        <w:spacing w:after="120" w:line="480" w:lineRule="auto"/>
        <w:ind w:left="480" w:hanging="480"/>
        <w:rPr>
          <w:rFonts w:ascii="Cambria" w:hAnsi="Cambria"/>
          <w:b/>
        </w:rPr>
      </w:pPr>
    </w:p>
    <w:p w14:paraId="1B7EFDD8" w14:textId="78AC5831" w:rsidR="00AC7FD8" w:rsidRDefault="00AC7FD8" w:rsidP="00616C0B">
      <w:pPr>
        <w:widowControl w:val="0"/>
        <w:autoSpaceDE w:val="0"/>
        <w:autoSpaceDN w:val="0"/>
        <w:adjustRightInd w:val="0"/>
        <w:spacing w:after="120" w:line="480" w:lineRule="auto"/>
        <w:rPr>
          <w:rFonts w:ascii="Cambria" w:hAnsi="Cambria"/>
          <w:b/>
        </w:rPr>
      </w:pPr>
    </w:p>
    <w:p w14:paraId="06C056D3" w14:textId="1626475B" w:rsidR="00E56054" w:rsidRDefault="00E56054" w:rsidP="00616C0B">
      <w:pPr>
        <w:widowControl w:val="0"/>
        <w:autoSpaceDE w:val="0"/>
        <w:autoSpaceDN w:val="0"/>
        <w:adjustRightInd w:val="0"/>
        <w:spacing w:after="120" w:line="480" w:lineRule="auto"/>
        <w:rPr>
          <w:rFonts w:ascii="Cambria" w:hAnsi="Cambria"/>
          <w:b/>
        </w:rPr>
      </w:pPr>
    </w:p>
    <w:p w14:paraId="558C25BB" w14:textId="7860C99D" w:rsidR="00E56054" w:rsidRDefault="00E56054" w:rsidP="00616C0B">
      <w:pPr>
        <w:widowControl w:val="0"/>
        <w:autoSpaceDE w:val="0"/>
        <w:autoSpaceDN w:val="0"/>
        <w:adjustRightInd w:val="0"/>
        <w:spacing w:after="120" w:line="480" w:lineRule="auto"/>
        <w:rPr>
          <w:rFonts w:ascii="Cambria" w:hAnsi="Cambria"/>
          <w:b/>
        </w:rPr>
      </w:pPr>
    </w:p>
    <w:p w14:paraId="3423917C" w14:textId="3E9BE9B2" w:rsidR="00E56054" w:rsidRDefault="00E56054" w:rsidP="00616C0B">
      <w:pPr>
        <w:widowControl w:val="0"/>
        <w:autoSpaceDE w:val="0"/>
        <w:autoSpaceDN w:val="0"/>
        <w:adjustRightInd w:val="0"/>
        <w:spacing w:after="120" w:line="480" w:lineRule="auto"/>
        <w:rPr>
          <w:rFonts w:ascii="Cambria" w:hAnsi="Cambria"/>
          <w:b/>
        </w:rPr>
      </w:pPr>
    </w:p>
    <w:p w14:paraId="7E611878" w14:textId="6DF4A662" w:rsidR="00E56054" w:rsidRDefault="00E56054" w:rsidP="00616C0B">
      <w:pPr>
        <w:widowControl w:val="0"/>
        <w:autoSpaceDE w:val="0"/>
        <w:autoSpaceDN w:val="0"/>
        <w:adjustRightInd w:val="0"/>
        <w:spacing w:after="120" w:line="480" w:lineRule="auto"/>
        <w:rPr>
          <w:rFonts w:ascii="Cambria" w:hAnsi="Cambria"/>
          <w:b/>
        </w:rPr>
      </w:pPr>
    </w:p>
    <w:p w14:paraId="5D9FE1EE" w14:textId="59AB49B1" w:rsidR="00E56054" w:rsidRDefault="00E56054" w:rsidP="00616C0B">
      <w:pPr>
        <w:widowControl w:val="0"/>
        <w:autoSpaceDE w:val="0"/>
        <w:autoSpaceDN w:val="0"/>
        <w:adjustRightInd w:val="0"/>
        <w:spacing w:after="120" w:line="480" w:lineRule="auto"/>
        <w:rPr>
          <w:rFonts w:ascii="Cambria" w:hAnsi="Cambria"/>
          <w:b/>
        </w:rPr>
      </w:pPr>
    </w:p>
    <w:p w14:paraId="1B36EA2A" w14:textId="304AA249" w:rsidR="00E56054" w:rsidRDefault="00E56054" w:rsidP="00616C0B">
      <w:pPr>
        <w:widowControl w:val="0"/>
        <w:autoSpaceDE w:val="0"/>
        <w:autoSpaceDN w:val="0"/>
        <w:adjustRightInd w:val="0"/>
        <w:spacing w:after="120" w:line="480" w:lineRule="auto"/>
        <w:rPr>
          <w:rFonts w:ascii="Cambria" w:hAnsi="Cambria"/>
          <w:b/>
        </w:rPr>
      </w:pPr>
    </w:p>
    <w:p w14:paraId="3A409107" w14:textId="5A089075" w:rsidR="00E56054" w:rsidRDefault="00E56054" w:rsidP="00616C0B">
      <w:pPr>
        <w:widowControl w:val="0"/>
        <w:autoSpaceDE w:val="0"/>
        <w:autoSpaceDN w:val="0"/>
        <w:adjustRightInd w:val="0"/>
        <w:spacing w:after="120" w:line="480" w:lineRule="auto"/>
        <w:rPr>
          <w:rFonts w:ascii="Cambria" w:hAnsi="Cambria"/>
          <w:b/>
        </w:rPr>
      </w:pPr>
    </w:p>
    <w:p w14:paraId="159ACD52" w14:textId="0FE20B63" w:rsidR="00E56054" w:rsidRDefault="00E56054" w:rsidP="00616C0B">
      <w:pPr>
        <w:widowControl w:val="0"/>
        <w:autoSpaceDE w:val="0"/>
        <w:autoSpaceDN w:val="0"/>
        <w:adjustRightInd w:val="0"/>
        <w:spacing w:after="120" w:line="480" w:lineRule="auto"/>
        <w:rPr>
          <w:rFonts w:ascii="Cambria" w:hAnsi="Cambria"/>
          <w:b/>
        </w:rPr>
      </w:pPr>
    </w:p>
    <w:p w14:paraId="6DDB9699" w14:textId="330904CC" w:rsidR="00E56054" w:rsidRDefault="00E56054" w:rsidP="00616C0B">
      <w:pPr>
        <w:widowControl w:val="0"/>
        <w:autoSpaceDE w:val="0"/>
        <w:autoSpaceDN w:val="0"/>
        <w:adjustRightInd w:val="0"/>
        <w:spacing w:after="120" w:line="480" w:lineRule="auto"/>
        <w:rPr>
          <w:rFonts w:ascii="Cambria" w:hAnsi="Cambria"/>
          <w:b/>
        </w:rPr>
      </w:pPr>
    </w:p>
    <w:p w14:paraId="7C09D348" w14:textId="77777777" w:rsidR="00E56054" w:rsidRDefault="00E56054" w:rsidP="000A2B23">
      <w:pPr>
        <w:widowControl w:val="0"/>
        <w:autoSpaceDE w:val="0"/>
        <w:autoSpaceDN w:val="0"/>
        <w:adjustRightInd w:val="0"/>
        <w:spacing w:after="120" w:line="480" w:lineRule="auto"/>
        <w:rPr>
          <w:rFonts w:ascii="Cambria" w:hAnsi="Cambria"/>
          <w:b/>
        </w:rPr>
      </w:pPr>
    </w:p>
    <w:p w14:paraId="6841581A" w14:textId="23B61637" w:rsidR="00F873F3" w:rsidRDefault="00075FBA" w:rsidP="00580718">
      <w:pPr>
        <w:widowControl w:val="0"/>
        <w:autoSpaceDE w:val="0"/>
        <w:autoSpaceDN w:val="0"/>
        <w:adjustRightInd w:val="0"/>
        <w:spacing w:after="120" w:line="480" w:lineRule="auto"/>
        <w:ind w:left="480" w:hanging="480"/>
        <w:rPr>
          <w:rFonts w:ascii="Cambria" w:hAnsi="Cambria"/>
          <w:b/>
        </w:rPr>
      </w:pPr>
      <w:r>
        <w:rPr>
          <w:rFonts w:ascii="Cambria" w:hAnsi="Cambria"/>
          <w:b/>
        </w:rPr>
        <w:lastRenderedPageBreak/>
        <w:t>Figures</w:t>
      </w:r>
    </w:p>
    <w:p w14:paraId="4E2B6D1F" w14:textId="77777777" w:rsidR="00B9354E" w:rsidRPr="000123A7" w:rsidRDefault="00B9354E" w:rsidP="00266625">
      <w:pPr>
        <w:pStyle w:val="BodyText"/>
        <w:snapToGrid w:val="0"/>
        <w:spacing w:line="480" w:lineRule="auto"/>
        <w:jc w:val="both"/>
        <w:rPr>
          <w:rFonts w:ascii="Cambria" w:hAnsi="Cambria"/>
          <w:b/>
        </w:rPr>
      </w:pPr>
      <w:r w:rsidRPr="000123A7">
        <w:rPr>
          <w:rFonts w:ascii="Cambria" w:hAnsi="Cambria"/>
          <w:b/>
        </w:rPr>
        <w:t>Figure 1:</w:t>
      </w:r>
    </w:p>
    <w:p w14:paraId="73062429" w14:textId="0BDCCB35" w:rsidR="00075FBA" w:rsidRDefault="003B5C9B" w:rsidP="00266625">
      <w:pPr>
        <w:pStyle w:val="BodyText"/>
        <w:snapToGrid w:val="0"/>
        <w:spacing w:line="480" w:lineRule="auto"/>
        <w:jc w:val="both"/>
        <w:rPr>
          <w:rFonts w:ascii="Cambria" w:hAnsi="Cambria"/>
          <w:b/>
        </w:rPr>
      </w:pPr>
      <w:r>
        <w:rPr>
          <w:rFonts w:ascii="Cambria" w:hAnsi="Cambria"/>
          <w:b/>
          <w:noProof/>
        </w:rPr>
        <w:drawing>
          <wp:inline distT="0" distB="0" distL="0" distR="0" wp14:anchorId="41856D12" wp14:editId="055D250F">
            <wp:extent cx="4178300" cy="344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rn.png"/>
                    <pic:cNvPicPr/>
                  </pic:nvPicPr>
                  <pic:blipFill>
                    <a:blip r:embed="rId22"/>
                    <a:stretch>
                      <a:fillRect/>
                    </a:stretch>
                  </pic:blipFill>
                  <pic:spPr>
                    <a:xfrm>
                      <a:off x="0" y="0"/>
                      <a:ext cx="4178300" cy="3441700"/>
                    </a:xfrm>
                    <a:prstGeom prst="rect">
                      <a:avLst/>
                    </a:prstGeom>
                  </pic:spPr>
                </pic:pic>
              </a:graphicData>
            </a:graphic>
          </wp:inline>
        </w:drawing>
      </w:r>
    </w:p>
    <w:p w14:paraId="6D027877" w14:textId="07F27EE3" w:rsidR="003E7C1E" w:rsidRDefault="00A671E1" w:rsidP="00A671E1">
      <w:pPr>
        <w:pStyle w:val="BodyText"/>
        <w:snapToGrid w:val="0"/>
        <w:spacing w:line="480" w:lineRule="auto"/>
        <w:jc w:val="both"/>
        <w:rPr>
          <w:rFonts w:ascii="Cambria" w:hAnsi="Cambria"/>
        </w:rPr>
      </w:pPr>
      <w:r w:rsidRPr="00C45408">
        <w:rPr>
          <w:rFonts w:ascii="Cambria" w:hAnsi="Cambria"/>
        </w:rPr>
        <w:t xml:space="preserve">Drainage configuration and oceanography of </w:t>
      </w:r>
      <w:r>
        <w:rPr>
          <w:rFonts w:ascii="Cambria" w:hAnsi="Cambria"/>
        </w:rPr>
        <w:t>s</w:t>
      </w:r>
      <w:r w:rsidRPr="00C45408">
        <w:rPr>
          <w:rFonts w:ascii="Cambria" w:hAnsi="Cambria"/>
        </w:rPr>
        <w:t xml:space="preserve">outhern Africa. The Zambezi and Limpopo are Africa’s largest rivers draining into the Indian Ocean, </w:t>
      </w:r>
      <w:r>
        <w:rPr>
          <w:rFonts w:ascii="Cambria" w:hAnsi="Cambria"/>
        </w:rPr>
        <w:t>d</w:t>
      </w:r>
      <w:r w:rsidRPr="00C15008">
        <w:rPr>
          <w:rFonts w:ascii="Cambria" w:hAnsi="Cambria"/>
        </w:rPr>
        <w:t>raining 44 and 33 Mt of sediment annually</w:t>
      </w:r>
      <w:r w:rsidR="003B5C9B">
        <w:rPr>
          <w:rFonts w:ascii="Cambria" w:hAnsi="Cambria"/>
        </w:rPr>
        <w:t xml:space="preserve"> </w:t>
      </w:r>
      <w:r w:rsidRPr="00C15008">
        <w:rPr>
          <w:rFonts w:ascii="Cambria" w:hAnsi="Cambria"/>
        </w:rPr>
        <w:t xml:space="preserve">[Milliman and Meade, 1983]. Sediment from those rivers </w:t>
      </w:r>
      <w:r w:rsidR="00D94A06">
        <w:rPr>
          <w:rFonts w:ascii="Cambria" w:hAnsi="Cambria"/>
        </w:rPr>
        <w:t>could</w:t>
      </w:r>
      <w:r w:rsidR="00D94A06" w:rsidRPr="00C15008">
        <w:rPr>
          <w:rFonts w:ascii="Cambria" w:hAnsi="Cambria"/>
        </w:rPr>
        <w:t xml:space="preserve"> </w:t>
      </w:r>
      <w:r w:rsidRPr="00C15008">
        <w:rPr>
          <w:rFonts w:ascii="Cambria" w:hAnsi="Cambria"/>
        </w:rPr>
        <w:t xml:space="preserve">be transported to </w:t>
      </w:r>
      <w:r>
        <w:rPr>
          <w:rFonts w:ascii="Cambria" w:hAnsi="Cambria"/>
        </w:rPr>
        <w:t xml:space="preserve">Site </w:t>
      </w:r>
      <w:r w:rsidRPr="00C15008">
        <w:rPr>
          <w:rFonts w:ascii="Cambria" w:hAnsi="Cambria"/>
        </w:rPr>
        <w:t xml:space="preserve">U1474 first by the Mozambique Channel </w:t>
      </w:r>
      <w:r w:rsidR="00734D0B">
        <w:rPr>
          <w:rFonts w:ascii="Cambria" w:hAnsi="Cambria"/>
        </w:rPr>
        <w:t xml:space="preserve">(MC) </w:t>
      </w:r>
      <w:r w:rsidRPr="00C15008">
        <w:rPr>
          <w:rFonts w:ascii="Cambria" w:hAnsi="Cambria"/>
        </w:rPr>
        <w:t xml:space="preserve">eddies </w:t>
      </w:r>
      <w:r w:rsidR="00D94A06">
        <w:rPr>
          <w:rFonts w:ascii="Cambria" w:hAnsi="Cambria"/>
        </w:rPr>
        <w:t xml:space="preserve">(yellow rings) </w:t>
      </w:r>
      <w:r w:rsidRPr="00C15008">
        <w:rPr>
          <w:rFonts w:ascii="Cambria" w:hAnsi="Cambria"/>
        </w:rPr>
        <w:t xml:space="preserve">transporting 15 </w:t>
      </w:r>
      <w:proofErr w:type="spellStart"/>
      <w:r w:rsidRPr="00C15008">
        <w:rPr>
          <w:rFonts w:ascii="Cambria" w:hAnsi="Cambria"/>
        </w:rPr>
        <w:t>Sv</w:t>
      </w:r>
      <w:proofErr w:type="spellEnd"/>
      <w:r w:rsidRPr="00C15008">
        <w:rPr>
          <w:rFonts w:ascii="Cambria" w:hAnsi="Cambria"/>
        </w:rPr>
        <w:t xml:space="preserve"> (</w:t>
      </w:r>
      <w:proofErr w:type="spellStart"/>
      <w:r w:rsidRPr="00C15008">
        <w:rPr>
          <w:rFonts w:ascii="Cambria" w:hAnsi="Cambria"/>
        </w:rPr>
        <w:t>Ridderenkoff</w:t>
      </w:r>
      <w:proofErr w:type="spellEnd"/>
      <w:r w:rsidRPr="00C15008">
        <w:rPr>
          <w:rFonts w:ascii="Cambria" w:hAnsi="Cambria"/>
        </w:rPr>
        <w:t xml:space="preserve"> et al., 2010), and ultimately via the strong Agulhas Current </w:t>
      </w:r>
      <w:r w:rsidR="00734D0B">
        <w:rPr>
          <w:rFonts w:ascii="Cambria" w:hAnsi="Cambria"/>
        </w:rPr>
        <w:t xml:space="preserve">(AC) </w:t>
      </w:r>
      <w:r w:rsidRPr="00C15008">
        <w:rPr>
          <w:rFonts w:ascii="Cambria" w:hAnsi="Cambria"/>
        </w:rPr>
        <w:fldChar w:fldCharType="begin" w:fldLock="1"/>
      </w:r>
      <w:r>
        <w:rPr>
          <w:rFonts w:ascii="Cambria" w:hAnsi="Cambria"/>
        </w:rPr>
        <w:instrText>ADDIN CSL_CITATION {"citationItems":[{"id":"ITEM-1","itemData":{"DOI":"10.1007/3-540-37212-1","ISBN":"3540423923","ISSN":"1814-232X","abstract":"Subtropical and mid-latitude oceanic lightning occurs predominantly over warm waters to the east of continents. Here we present an analysis of lighting over one such region, the warm Agulhas Current off the south-east coast of South Africa. The seasonal and interannual variability is derived from two distinct lightning datasets, the satellite Lightning Imaging Sensor for years 1996-2007, and the terrestrial World Wide Lightning Location Network for 2005-2011. Favourable climatic conditions for lighting are investigated using wind and surface air temperature data from the NCEP reanalysis. We find peak lighting in autumn over the Agulhas Current but with low seasonality. While the prevailing winds over the region are easterly, most of the lightning occurs when the winds are northerly and north-northeasterly. In particular, lightning is more frequent when winds blow from warm to cold air regions. This contradicts traditional wisdom that thunderstorms over the Agulhas Current are induced by cold dry continental air blowing over the warm water or that they are a result of cold fronts. A global extension of the analysis indicates that the more frequent occurrence of lighting, when winds blow from warm to cold regions, holds for most of the subtropical oceans. In contrast lighting is largely independent of wind direction over continents and in the tropics. Winds most often blow from warm to cold air over the Agulhas Current in the later winter and spring months when lightning frequency is low. The peak autumn lightning therefore cannot be simply explained by wind direction and requires further investigation.","author":[{"dropping-particle":"","family":"Lutjeharms","given":"Johann R.E.","non-dropping-particle":"","parse-names":false,"suffix":""}],"container-title":"The Agulhas Current","id":"ITEM-1","issued":{"date-parts":[["2006"]]},"title":"The agulhas current","type":"book"},"uris":["http://www.mendeley.com/documents/?uuid=357d6937-b34e-4903-816f-ea25c8590e2f"]}],"mendeley":{"formattedCitation":"(Lutjeharms, 2006)","plainTextFormattedCitation":"(Lutjeharms, 2006)","previouslyFormattedCitation":"(Lutjeharms, 2006)"},"properties":{"noteIndex":0},"schema":"https://github.com/citation-style-language/schema/raw/master/csl-citation.json"}</w:instrText>
      </w:r>
      <w:r w:rsidRPr="00C15008">
        <w:rPr>
          <w:rFonts w:ascii="Cambria" w:hAnsi="Cambria"/>
        </w:rPr>
        <w:fldChar w:fldCharType="separate"/>
      </w:r>
      <w:r w:rsidRPr="00C15008">
        <w:rPr>
          <w:rFonts w:ascii="Cambria" w:hAnsi="Cambria"/>
          <w:noProof/>
        </w:rPr>
        <w:t>(Lutjeharms, 2006)</w:t>
      </w:r>
      <w:r w:rsidRPr="00C15008">
        <w:rPr>
          <w:rFonts w:ascii="Cambria" w:hAnsi="Cambria"/>
        </w:rPr>
        <w:fldChar w:fldCharType="end"/>
      </w:r>
      <w:r w:rsidRPr="00C15008">
        <w:rPr>
          <w:rFonts w:ascii="Cambria" w:hAnsi="Cambria"/>
        </w:rPr>
        <w:t>. The Tugela River and other, smaller</w:t>
      </w:r>
      <w:r>
        <w:rPr>
          <w:rFonts w:ascii="Cambria" w:hAnsi="Cambria"/>
        </w:rPr>
        <w:t xml:space="preserve"> </w:t>
      </w:r>
      <w:r w:rsidRPr="00C15008">
        <w:rPr>
          <w:rFonts w:ascii="Cambria" w:hAnsi="Cambria"/>
        </w:rPr>
        <w:t>rivers, drain the Drakensberg mountains</w:t>
      </w:r>
      <w:r w:rsidRPr="00C45408">
        <w:rPr>
          <w:rFonts w:ascii="Cambria" w:hAnsi="Cambria"/>
        </w:rPr>
        <w:t xml:space="preserve">, flanking the southeastern African Margin. The mountains are composed of dominantly sedimentary rock of Paleozoic age called the Karoo Supergroup [Johnson et al., 1996]. </w:t>
      </w:r>
      <w:r w:rsidR="00734D0B">
        <w:rPr>
          <w:rFonts w:ascii="Cambria" w:hAnsi="Cambria"/>
        </w:rPr>
        <w:t>These sediments</w:t>
      </w:r>
      <w:r w:rsidR="003B5C9B">
        <w:rPr>
          <w:rFonts w:ascii="Cambria" w:hAnsi="Cambria"/>
        </w:rPr>
        <w:t xml:space="preserve"> could</w:t>
      </w:r>
      <w:r w:rsidR="00734D0B">
        <w:rPr>
          <w:rFonts w:ascii="Cambria" w:hAnsi="Cambria"/>
        </w:rPr>
        <w:t xml:space="preserve"> all be deposited into the SW-NE striking Natal Valley (NV), the location for </w:t>
      </w:r>
      <w:r w:rsidR="00D94A06">
        <w:rPr>
          <w:rFonts w:ascii="Cambria" w:hAnsi="Cambria"/>
        </w:rPr>
        <w:lastRenderedPageBreak/>
        <w:t>S</w:t>
      </w:r>
      <w:r w:rsidR="00734D0B">
        <w:rPr>
          <w:rFonts w:ascii="Cambria" w:hAnsi="Cambria"/>
        </w:rPr>
        <w:t>ite U1474.</w:t>
      </w:r>
      <w:r w:rsidRPr="00C45408">
        <w:rPr>
          <w:rFonts w:ascii="Cambria" w:hAnsi="Cambria"/>
        </w:rPr>
        <w:t xml:space="preserve"> </w:t>
      </w:r>
      <w:r w:rsidR="003B5C9B">
        <w:rPr>
          <w:rFonts w:ascii="Cambria" w:hAnsi="Cambria"/>
        </w:rPr>
        <w:t xml:space="preserve">Mapped are the 100 m and the 2000 m isobaths. SEC = South Equatorial Current. SEMC = South East Madagascar Current. </w:t>
      </w:r>
    </w:p>
    <w:p w14:paraId="7AA8F8B2" w14:textId="3F59B881" w:rsidR="003E7C1E" w:rsidRDefault="003E7C1E" w:rsidP="00A671E1">
      <w:pPr>
        <w:pStyle w:val="BodyText"/>
        <w:snapToGrid w:val="0"/>
        <w:spacing w:line="480" w:lineRule="auto"/>
        <w:jc w:val="both"/>
        <w:rPr>
          <w:rFonts w:ascii="Cambria" w:hAnsi="Cambria"/>
        </w:rPr>
      </w:pPr>
    </w:p>
    <w:p w14:paraId="7007FFCE" w14:textId="7DED84F5" w:rsidR="003E7C1E" w:rsidRDefault="003E7C1E" w:rsidP="00A671E1">
      <w:pPr>
        <w:pStyle w:val="BodyText"/>
        <w:snapToGrid w:val="0"/>
        <w:spacing w:line="480" w:lineRule="auto"/>
        <w:jc w:val="both"/>
        <w:rPr>
          <w:rFonts w:ascii="Cambria" w:hAnsi="Cambria"/>
        </w:rPr>
      </w:pPr>
    </w:p>
    <w:p w14:paraId="1C12A66A" w14:textId="1286EA48" w:rsidR="003E7C1E" w:rsidRDefault="003E7C1E" w:rsidP="00A671E1">
      <w:pPr>
        <w:pStyle w:val="BodyText"/>
        <w:snapToGrid w:val="0"/>
        <w:spacing w:line="480" w:lineRule="auto"/>
        <w:jc w:val="both"/>
        <w:rPr>
          <w:rFonts w:ascii="Cambria" w:hAnsi="Cambria"/>
        </w:rPr>
      </w:pPr>
    </w:p>
    <w:p w14:paraId="5CD6815B" w14:textId="2C2D588D" w:rsidR="003E7C1E" w:rsidRDefault="003E7C1E" w:rsidP="00A671E1">
      <w:pPr>
        <w:pStyle w:val="BodyText"/>
        <w:snapToGrid w:val="0"/>
        <w:spacing w:line="480" w:lineRule="auto"/>
        <w:jc w:val="both"/>
        <w:rPr>
          <w:rFonts w:ascii="Cambria" w:hAnsi="Cambria"/>
        </w:rPr>
      </w:pPr>
    </w:p>
    <w:p w14:paraId="62AAE08D" w14:textId="50757E6D" w:rsidR="003E7C1E" w:rsidRDefault="003E7C1E" w:rsidP="00A671E1">
      <w:pPr>
        <w:pStyle w:val="BodyText"/>
        <w:snapToGrid w:val="0"/>
        <w:spacing w:line="480" w:lineRule="auto"/>
        <w:jc w:val="both"/>
        <w:rPr>
          <w:rFonts w:ascii="Cambria" w:hAnsi="Cambria"/>
        </w:rPr>
      </w:pPr>
    </w:p>
    <w:p w14:paraId="46800971" w14:textId="38F718D5" w:rsidR="003E7C1E" w:rsidRDefault="003E7C1E" w:rsidP="00A671E1">
      <w:pPr>
        <w:pStyle w:val="BodyText"/>
        <w:snapToGrid w:val="0"/>
        <w:spacing w:line="480" w:lineRule="auto"/>
        <w:jc w:val="both"/>
        <w:rPr>
          <w:rFonts w:ascii="Cambria" w:hAnsi="Cambria"/>
        </w:rPr>
      </w:pPr>
    </w:p>
    <w:p w14:paraId="7A80629D" w14:textId="2A542CEE" w:rsidR="003E7C1E" w:rsidRDefault="003E7C1E" w:rsidP="00A671E1">
      <w:pPr>
        <w:pStyle w:val="BodyText"/>
        <w:snapToGrid w:val="0"/>
        <w:spacing w:line="480" w:lineRule="auto"/>
        <w:jc w:val="both"/>
        <w:rPr>
          <w:rFonts w:ascii="Cambria" w:hAnsi="Cambria"/>
        </w:rPr>
      </w:pPr>
    </w:p>
    <w:p w14:paraId="7A4C5EBB" w14:textId="5EDB1595" w:rsidR="003E7C1E" w:rsidRDefault="003E7C1E" w:rsidP="00A671E1">
      <w:pPr>
        <w:pStyle w:val="BodyText"/>
        <w:snapToGrid w:val="0"/>
        <w:spacing w:line="480" w:lineRule="auto"/>
        <w:jc w:val="both"/>
        <w:rPr>
          <w:rFonts w:ascii="Cambria" w:hAnsi="Cambria"/>
        </w:rPr>
      </w:pPr>
    </w:p>
    <w:p w14:paraId="15D7D377" w14:textId="77777777" w:rsidR="003E7C1E" w:rsidRDefault="003E7C1E" w:rsidP="00A671E1">
      <w:pPr>
        <w:pStyle w:val="BodyText"/>
        <w:snapToGrid w:val="0"/>
        <w:spacing w:line="480" w:lineRule="auto"/>
        <w:jc w:val="both"/>
        <w:rPr>
          <w:rFonts w:ascii="Cambria" w:hAnsi="Cambria"/>
        </w:rPr>
      </w:pPr>
    </w:p>
    <w:p w14:paraId="290386F4" w14:textId="43CF47D0" w:rsidR="00A671E1" w:rsidRDefault="00A671E1" w:rsidP="00266625">
      <w:pPr>
        <w:pStyle w:val="BodyText"/>
        <w:snapToGrid w:val="0"/>
        <w:spacing w:line="480" w:lineRule="auto"/>
        <w:jc w:val="both"/>
        <w:rPr>
          <w:rFonts w:ascii="Cambria" w:hAnsi="Cambria"/>
          <w:b/>
        </w:rPr>
      </w:pPr>
    </w:p>
    <w:p w14:paraId="0202BF9F" w14:textId="492AAF32" w:rsidR="004C7FB4" w:rsidRDefault="004C7FB4" w:rsidP="00266625">
      <w:pPr>
        <w:pStyle w:val="BodyText"/>
        <w:snapToGrid w:val="0"/>
        <w:spacing w:line="480" w:lineRule="auto"/>
        <w:jc w:val="both"/>
        <w:rPr>
          <w:rFonts w:ascii="Cambria" w:hAnsi="Cambria"/>
          <w:b/>
        </w:rPr>
      </w:pPr>
    </w:p>
    <w:p w14:paraId="058FE96F" w14:textId="7CFB0822" w:rsidR="004C7FB4" w:rsidRDefault="004C7FB4" w:rsidP="00266625">
      <w:pPr>
        <w:pStyle w:val="BodyText"/>
        <w:snapToGrid w:val="0"/>
        <w:spacing w:line="480" w:lineRule="auto"/>
        <w:jc w:val="both"/>
        <w:rPr>
          <w:rFonts w:ascii="Cambria" w:hAnsi="Cambria"/>
          <w:b/>
        </w:rPr>
      </w:pPr>
    </w:p>
    <w:p w14:paraId="45740520" w14:textId="0EF5715F" w:rsidR="004C7FB4" w:rsidRDefault="004C7FB4" w:rsidP="00266625">
      <w:pPr>
        <w:pStyle w:val="BodyText"/>
        <w:snapToGrid w:val="0"/>
        <w:spacing w:line="480" w:lineRule="auto"/>
        <w:jc w:val="both"/>
        <w:rPr>
          <w:rFonts w:ascii="Cambria" w:hAnsi="Cambria"/>
          <w:b/>
        </w:rPr>
      </w:pPr>
    </w:p>
    <w:p w14:paraId="790B0DB1" w14:textId="38194ABE" w:rsidR="004C7FB4" w:rsidRDefault="004C7FB4" w:rsidP="00266625">
      <w:pPr>
        <w:pStyle w:val="BodyText"/>
        <w:snapToGrid w:val="0"/>
        <w:spacing w:line="480" w:lineRule="auto"/>
        <w:jc w:val="both"/>
        <w:rPr>
          <w:rFonts w:ascii="Cambria" w:hAnsi="Cambria"/>
          <w:b/>
        </w:rPr>
      </w:pPr>
    </w:p>
    <w:p w14:paraId="3D553636" w14:textId="090D91A2" w:rsidR="004C7FB4" w:rsidRDefault="004C7FB4" w:rsidP="00266625">
      <w:pPr>
        <w:pStyle w:val="BodyText"/>
        <w:snapToGrid w:val="0"/>
        <w:spacing w:line="480" w:lineRule="auto"/>
        <w:jc w:val="both"/>
        <w:rPr>
          <w:rFonts w:ascii="Cambria" w:hAnsi="Cambria"/>
          <w:b/>
        </w:rPr>
      </w:pPr>
    </w:p>
    <w:p w14:paraId="6898A96C" w14:textId="43A88F91" w:rsidR="004C7FB4" w:rsidRDefault="004C7FB4" w:rsidP="00266625">
      <w:pPr>
        <w:pStyle w:val="BodyText"/>
        <w:snapToGrid w:val="0"/>
        <w:spacing w:line="480" w:lineRule="auto"/>
        <w:jc w:val="both"/>
        <w:rPr>
          <w:rFonts w:ascii="Cambria" w:hAnsi="Cambria"/>
          <w:b/>
        </w:rPr>
      </w:pPr>
    </w:p>
    <w:p w14:paraId="349886C4" w14:textId="77777777" w:rsidR="004C7FB4" w:rsidRDefault="004C7FB4" w:rsidP="00266625">
      <w:pPr>
        <w:pStyle w:val="BodyText"/>
        <w:snapToGrid w:val="0"/>
        <w:spacing w:line="480" w:lineRule="auto"/>
        <w:jc w:val="both"/>
        <w:rPr>
          <w:rFonts w:ascii="Cambria" w:hAnsi="Cambria"/>
          <w:b/>
        </w:rPr>
      </w:pPr>
    </w:p>
    <w:p w14:paraId="4DA63A4C" w14:textId="77777777" w:rsidR="00B9354E" w:rsidRPr="000123A7" w:rsidRDefault="00B9354E" w:rsidP="00266625">
      <w:pPr>
        <w:pStyle w:val="BodyText"/>
        <w:snapToGrid w:val="0"/>
        <w:spacing w:line="480" w:lineRule="auto"/>
        <w:jc w:val="both"/>
        <w:rPr>
          <w:rFonts w:ascii="Cambria" w:hAnsi="Cambria"/>
          <w:b/>
        </w:rPr>
      </w:pPr>
      <w:r w:rsidRPr="000123A7">
        <w:rPr>
          <w:rFonts w:ascii="Cambria" w:hAnsi="Cambria"/>
          <w:b/>
        </w:rPr>
        <w:lastRenderedPageBreak/>
        <w:t>Figure 2:</w:t>
      </w:r>
    </w:p>
    <w:p w14:paraId="7D1743C2" w14:textId="2935BC81" w:rsidR="00B9354E" w:rsidRDefault="004C7FB4" w:rsidP="00266625">
      <w:pPr>
        <w:pStyle w:val="BodyText"/>
        <w:snapToGrid w:val="0"/>
        <w:spacing w:line="480" w:lineRule="auto"/>
        <w:jc w:val="both"/>
        <w:rPr>
          <w:rFonts w:ascii="Cambria" w:hAnsi="Cambria"/>
        </w:rPr>
      </w:pPr>
      <w:r>
        <w:rPr>
          <w:rFonts w:ascii="Cambria" w:hAnsi="Cambria"/>
          <w:noProof/>
        </w:rPr>
        <w:drawing>
          <wp:inline distT="0" distB="0" distL="0" distR="0" wp14:anchorId="6DCBE52A" wp14:editId="07881C91">
            <wp:extent cx="5122506" cy="76837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 counts.png"/>
                    <pic:cNvPicPr/>
                  </pic:nvPicPr>
                  <pic:blipFill>
                    <a:blip r:embed="rId23"/>
                    <a:stretch>
                      <a:fillRect/>
                    </a:stretch>
                  </pic:blipFill>
                  <pic:spPr>
                    <a:xfrm>
                      <a:off x="0" y="0"/>
                      <a:ext cx="5139481" cy="7709221"/>
                    </a:xfrm>
                    <a:prstGeom prst="rect">
                      <a:avLst/>
                    </a:prstGeom>
                  </pic:spPr>
                </pic:pic>
              </a:graphicData>
            </a:graphic>
          </wp:inline>
        </w:drawing>
      </w:r>
    </w:p>
    <w:p w14:paraId="46FA4212" w14:textId="77777777" w:rsidR="00D1535A" w:rsidRDefault="00D1535A" w:rsidP="00D1535A">
      <w:pPr>
        <w:pStyle w:val="BodyText"/>
        <w:snapToGrid w:val="0"/>
        <w:spacing w:line="480" w:lineRule="auto"/>
        <w:jc w:val="both"/>
        <w:rPr>
          <w:rFonts w:ascii="Cambria" w:hAnsi="Cambria"/>
          <w:b/>
        </w:rPr>
      </w:pPr>
      <w:r>
        <w:rPr>
          <w:rFonts w:ascii="Cambria" w:hAnsi="Cambria"/>
          <w:b/>
        </w:rPr>
        <w:lastRenderedPageBreak/>
        <w:t>Figure 2:</w:t>
      </w:r>
    </w:p>
    <w:p w14:paraId="19EBEF45" w14:textId="47FEB41C" w:rsidR="003E7C1E" w:rsidRDefault="00D1535A" w:rsidP="00D1535A">
      <w:pPr>
        <w:pStyle w:val="BodyText"/>
        <w:snapToGrid w:val="0"/>
        <w:spacing w:line="480" w:lineRule="auto"/>
        <w:jc w:val="both"/>
        <w:rPr>
          <w:rFonts w:ascii="Cambria" w:hAnsi="Cambria"/>
        </w:rPr>
      </w:pPr>
      <w:r>
        <w:rPr>
          <w:rFonts w:ascii="Cambria" w:hAnsi="Cambria"/>
        </w:rPr>
        <w:t>Raw XRF data in depth series for each element. The series plotted with pale colors come from the 2 mm-2 sec dataset. The dark colors show the data from the integrated 2 cm-20 sec dataset. Elements are A) Aluminum, B) Silicon, C) Potassium, D) Calcium, E) Titanium, F) Iron. Gray bars highlight the four sections with anomalously low counts.</w:t>
      </w:r>
    </w:p>
    <w:p w14:paraId="3F0F61B6" w14:textId="4C246473" w:rsidR="003E7C1E" w:rsidRDefault="003E7C1E" w:rsidP="00D1535A">
      <w:pPr>
        <w:pStyle w:val="BodyText"/>
        <w:snapToGrid w:val="0"/>
        <w:spacing w:line="480" w:lineRule="auto"/>
        <w:jc w:val="both"/>
        <w:rPr>
          <w:rFonts w:ascii="Cambria" w:hAnsi="Cambria"/>
        </w:rPr>
      </w:pPr>
    </w:p>
    <w:p w14:paraId="2B2E67BF" w14:textId="2E4EC74E" w:rsidR="003E7C1E" w:rsidRDefault="003E7C1E" w:rsidP="00D1535A">
      <w:pPr>
        <w:pStyle w:val="BodyText"/>
        <w:snapToGrid w:val="0"/>
        <w:spacing w:line="480" w:lineRule="auto"/>
        <w:jc w:val="both"/>
        <w:rPr>
          <w:rFonts w:ascii="Cambria" w:hAnsi="Cambria"/>
        </w:rPr>
      </w:pPr>
    </w:p>
    <w:p w14:paraId="1F40C8AA" w14:textId="135EE69F" w:rsidR="003E7C1E" w:rsidRDefault="003E7C1E" w:rsidP="00D1535A">
      <w:pPr>
        <w:pStyle w:val="BodyText"/>
        <w:snapToGrid w:val="0"/>
        <w:spacing w:line="480" w:lineRule="auto"/>
        <w:jc w:val="both"/>
        <w:rPr>
          <w:rFonts w:ascii="Cambria" w:hAnsi="Cambria"/>
        </w:rPr>
      </w:pPr>
    </w:p>
    <w:p w14:paraId="3AC21277" w14:textId="424B3B9E" w:rsidR="003E7C1E" w:rsidRDefault="003E7C1E" w:rsidP="00D1535A">
      <w:pPr>
        <w:pStyle w:val="BodyText"/>
        <w:snapToGrid w:val="0"/>
        <w:spacing w:line="480" w:lineRule="auto"/>
        <w:jc w:val="both"/>
        <w:rPr>
          <w:rFonts w:ascii="Cambria" w:hAnsi="Cambria"/>
        </w:rPr>
      </w:pPr>
    </w:p>
    <w:p w14:paraId="5B3AF4D0" w14:textId="7FCEB649" w:rsidR="003E7C1E" w:rsidRDefault="003E7C1E" w:rsidP="00D1535A">
      <w:pPr>
        <w:pStyle w:val="BodyText"/>
        <w:snapToGrid w:val="0"/>
        <w:spacing w:line="480" w:lineRule="auto"/>
        <w:jc w:val="both"/>
        <w:rPr>
          <w:rFonts w:ascii="Cambria" w:hAnsi="Cambria"/>
        </w:rPr>
      </w:pPr>
    </w:p>
    <w:p w14:paraId="38340FD9" w14:textId="4050BF17" w:rsidR="003E7C1E" w:rsidRDefault="003E7C1E" w:rsidP="00D1535A">
      <w:pPr>
        <w:pStyle w:val="BodyText"/>
        <w:snapToGrid w:val="0"/>
        <w:spacing w:line="480" w:lineRule="auto"/>
        <w:jc w:val="both"/>
        <w:rPr>
          <w:rFonts w:ascii="Cambria" w:hAnsi="Cambria"/>
        </w:rPr>
      </w:pPr>
    </w:p>
    <w:p w14:paraId="74BFA53A" w14:textId="77329409" w:rsidR="003E7C1E" w:rsidRDefault="003E7C1E" w:rsidP="00D1535A">
      <w:pPr>
        <w:pStyle w:val="BodyText"/>
        <w:snapToGrid w:val="0"/>
        <w:spacing w:line="480" w:lineRule="auto"/>
        <w:jc w:val="both"/>
        <w:rPr>
          <w:rFonts w:ascii="Cambria" w:hAnsi="Cambria"/>
        </w:rPr>
      </w:pPr>
    </w:p>
    <w:p w14:paraId="6A6601BF" w14:textId="665DEC8D" w:rsidR="003E7C1E" w:rsidRDefault="003E7C1E" w:rsidP="00D1535A">
      <w:pPr>
        <w:pStyle w:val="BodyText"/>
        <w:snapToGrid w:val="0"/>
        <w:spacing w:line="480" w:lineRule="auto"/>
        <w:jc w:val="both"/>
        <w:rPr>
          <w:rFonts w:ascii="Cambria" w:hAnsi="Cambria"/>
        </w:rPr>
      </w:pPr>
    </w:p>
    <w:p w14:paraId="3C48DA34" w14:textId="51E7D5D4" w:rsidR="003E7C1E" w:rsidRDefault="003E7C1E" w:rsidP="00D1535A">
      <w:pPr>
        <w:pStyle w:val="BodyText"/>
        <w:snapToGrid w:val="0"/>
        <w:spacing w:line="480" w:lineRule="auto"/>
        <w:jc w:val="both"/>
        <w:rPr>
          <w:rFonts w:ascii="Cambria" w:hAnsi="Cambria"/>
        </w:rPr>
      </w:pPr>
    </w:p>
    <w:p w14:paraId="46031728" w14:textId="7F9C3E02" w:rsidR="003E7C1E" w:rsidRDefault="003E7C1E" w:rsidP="00D1535A">
      <w:pPr>
        <w:pStyle w:val="BodyText"/>
        <w:snapToGrid w:val="0"/>
        <w:spacing w:line="480" w:lineRule="auto"/>
        <w:jc w:val="both"/>
        <w:rPr>
          <w:rFonts w:ascii="Cambria" w:hAnsi="Cambria"/>
        </w:rPr>
      </w:pPr>
    </w:p>
    <w:p w14:paraId="2803C2D2" w14:textId="3355C1F0" w:rsidR="003E7C1E" w:rsidRDefault="003E7C1E" w:rsidP="00D1535A">
      <w:pPr>
        <w:pStyle w:val="BodyText"/>
        <w:snapToGrid w:val="0"/>
        <w:spacing w:line="480" w:lineRule="auto"/>
        <w:jc w:val="both"/>
        <w:rPr>
          <w:rFonts w:ascii="Cambria" w:hAnsi="Cambria"/>
        </w:rPr>
      </w:pPr>
    </w:p>
    <w:p w14:paraId="7BFDF13F" w14:textId="581CEEA7" w:rsidR="003E7C1E" w:rsidRDefault="003E7C1E" w:rsidP="00D1535A">
      <w:pPr>
        <w:pStyle w:val="BodyText"/>
        <w:snapToGrid w:val="0"/>
        <w:spacing w:line="480" w:lineRule="auto"/>
        <w:jc w:val="both"/>
        <w:rPr>
          <w:rFonts w:ascii="Cambria" w:hAnsi="Cambria"/>
        </w:rPr>
      </w:pPr>
    </w:p>
    <w:p w14:paraId="68FC64BE" w14:textId="35B1B254" w:rsidR="003E7C1E" w:rsidRDefault="003E7C1E" w:rsidP="00D1535A">
      <w:pPr>
        <w:pStyle w:val="BodyText"/>
        <w:snapToGrid w:val="0"/>
        <w:spacing w:line="480" w:lineRule="auto"/>
        <w:jc w:val="both"/>
        <w:rPr>
          <w:rFonts w:ascii="Cambria" w:hAnsi="Cambria"/>
        </w:rPr>
      </w:pPr>
    </w:p>
    <w:p w14:paraId="7D130A2B" w14:textId="5E7A02AA" w:rsidR="003E7C1E" w:rsidRDefault="003E7C1E" w:rsidP="00D1535A">
      <w:pPr>
        <w:pStyle w:val="BodyText"/>
        <w:snapToGrid w:val="0"/>
        <w:spacing w:line="480" w:lineRule="auto"/>
        <w:jc w:val="both"/>
        <w:rPr>
          <w:rFonts w:ascii="Cambria" w:hAnsi="Cambria"/>
        </w:rPr>
      </w:pPr>
    </w:p>
    <w:p w14:paraId="5EA788C8" w14:textId="77777777" w:rsidR="00D1535A" w:rsidRDefault="00D1535A" w:rsidP="00266625">
      <w:pPr>
        <w:pStyle w:val="BodyText"/>
        <w:snapToGrid w:val="0"/>
        <w:spacing w:line="480" w:lineRule="auto"/>
        <w:jc w:val="both"/>
        <w:rPr>
          <w:rFonts w:ascii="Cambria" w:hAnsi="Cambria"/>
        </w:rPr>
      </w:pPr>
    </w:p>
    <w:p w14:paraId="1556A67F" w14:textId="06E4F3EF" w:rsidR="00C617C0" w:rsidRPr="00C617C0" w:rsidRDefault="00C617C0" w:rsidP="00266625">
      <w:pPr>
        <w:pStyle w:val="BodyText"/>
        <w:snapToGrid w:val="0"/>
        <w:spacing w:line="480" w:lineRule="auto"/>
        <w:jc w:val="both"/>
        <w:rPr>
          <w:rFonts w:ascii="Cambria" w:hAnsi="Cambria"/>
          <w:b/>
        </w:rPr>
      </w:pPr>
      <w:r w:rsidRPr="00C617C0">
        <w:rPr>
          <w:rFonts w:ascii="Cambria" w:hAnsi="Cambria"/>
          <w:b/>
        </w:rPr>
        <w:lastRenderedPageBreak/>
        <w:t>Figure 3:</w:t>
      </w:r>
    </w:p>
    <w:p w14:paraId="76433ED5" w14:textId="13DFA340" w:rsidR="00C617C0" w:rsidRDefault="004C7FB4" w:rsidP="00266625">
      <w:pPr>
        <w:pStyle w:val="BodyText"/>
        <w:snapToGrid w:val="0"/>
        <w:spacing w:line="480" w:lineRule="auto"/>
        <w:jc w:val="both"/>
        <w:rPr>
          <w:rFonts w:ascii="Cambria" w:hAnsi="Cambria"/>
        </w:rPr>
      </w:pPr>
      <w:r>
        <w:rPr>
          <w:rFonts w:ascii="Cambria" w:hAnsi="Cambria"/>
          <w:noProof/>
        </w:rPr>
        <w:drawing>
          <wp:inline distT="0" distB="0" distL="0" distR="0" wp14:anchorId="1284B1FE" wp14:editId="19595A08">
            <wp:extent cx="54864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3 counts_ratios.png"/>
                    <pic:cNvPicPr/>
                  </pic:nvPicPr>
                  <pic:blipFill>
                    <a:blip r:embed="rId24"/>
                    <a:stretch>
                      <a:fillRect/>
                    </a:stretch>
                  </pic:blipFill>
                  <pic:spPr>
                    <a:xfrm>
                      <a:off x="0" y="0"/>
                      <a:ext cx="5486400" cy="6400800"/>
                    </a:xfrm>
                    <a:prstGeom prst="rect">
                      <a:avLst/>
                    </a:prstGeom>
                  </pic:spPr>
                </pic:pic>
              </a:graphicData>
            </a:graphic>
          </wp:inline>
        </w:drawing>
      </w:r>
    </w:p>
    <w:p w14:paraId="1902D501" w14:textId="5639037D" w:rsidR="00D1535A" w:rsidRPr="001077B4" w:rsidRDefault="00D1535A" w:rsidP="00D1535A">
      <w:pPr>
        <w:pStyle w:val="BodyText"/>
        <w:snapToGrid w:val="0"/>
        <w:spacing w:line="480" w:lineRule="auto"/>
        <w:jc w:val="both"/>
        <w:rPr>
          <w:rFonts w:ascii="Cambria" w:hAnsi="Cambria"/>
          <w:b/>
        </w:rPr>
      </w:pPr>
      <w:r>
        <w:rPr>
          <w:rFonts w:ascii="Cambria" w:hAnsi="Cambria"/>
          <w:b/>
        </w:rPr>
        <w:t>Figure 3:</w:t>
      </w:r>
    </w:p>
    <w:p w14:paraId="51518F8C" w14:textId="00CECFB4" w:rsidR="00D1535A" w:rsidRDefault="00D1535A" w:rsidP="00D1535A">
      <w:pPr>
        <w:pStyle w:val="BodyText"/>
        <w:snapToGrid w:val="0"/>
        <w:spacing w:line="480" w:lineRule="auto"/>
        <w:jc w:val="both"/>
        <w:rPr>
          <w:rFonts w:ascii="Cambria" w:hAnsi="Cambria"/>
        </w:rPr>
      </w:pPr>
      <w:r>
        <w:rPr>
          <w:rFonts w:ascii="Cambria" w:hAnsi="Cambria"/>
        </w:rPr>
        <w:t xml:space="preserve">Raw XRF data in depth series for each element normalized to Ca counts. The series plotted with pale colors come from the 2 mm-2 sec dataset. The dark colors show the data from the </w:t>
      </w:r>
      <w:r>
        <w:rPr>
          <w:rFonts w:ascii="Cambria" w:hAnsi="Cambria"/>
        </w:rPr>
        <w:lastRenderedPageBreak/>
        <w:t xml:space="preserve">integrated 2 cm-20 sec dataset. Ratios are A) Al/Ca, B) Si/Ca, C) K/Ca, D) </w:t>
      </w:r>
      <w:proofErr w:type="spellStart"/>
      <w:r>
        <w:rPr>
          <w:rFonts w:ascii="Cambria" w:hAnsi="Cambria"/>
        </w:rPr>
        <w:t>Ti</w:t>
      </w:r>
      <w:proofErr w:type="spellEnd"/>
      <w:r>
        <w:rPr>
          <w:rFonts w:ascii="Cambria" w:hAnsi="Cambria"/>
        </w:rPr>
        <w:t>/Ca, E) Fe/Ca. Gray bars highlight the four sections with anomalously low counts. The sections do not stand out when presented in ratio form (see Figure 6).</w:t>
      </w:r>
    </w:p>
    <w:p w14:paraId="56F95AEF" w14:textId="77777777" w:rsidR="00D1535A" w:rsidRPr="00B9354E" w:rsidRDefault="00D1535A" w:rsidP="00266625">
      <w:pPr>
        <w:pStyle w:val="BodyText"/>
        <w:snapToGrid w:val="0"/>
        <w:spacing w:line="480" w:lineRule="auto"/>
        <w:jc w:val="both"/>
        <w:rPr>
          <w:rFonts w:ascii="Cambria" w:hAnsi="Cambria"/>
        </w:rPr>
      </w:pPr>
    </w:p>
    <w:p w14:paraId="008F54A1" w14:textId="1467DF45" w:rsidR="007918DD" w:rsidRPr="000123A7" w:rsidRDefault="007918DD" w:rsidP="00266625">
      <w:pPr>
        <w:pStyle w:val="Heading1"/>
        <w:snapToGrid w:val="0"/>
        <w:spacing w:line="480" w:lineRule="auto"/>
        <w:jc w:val="both"/>
        <w:rPr>
          <w:rFonts w:ascii="Cambria" w:hAnsi="Cambria"/>
          <w:sz w:val="24"/>
          <w:szCs w:val="24"/>
        </w:rPr>
      </w:pPr>
      <w:r w:rsidRPr="000123A7">
        <w:rPr>
          <w:rFonts w:ascii="Cambria" w:hAnsi="Cambria"/>
          <w:sz w:val="24"/>
          <w:szCs w:val="24"/>
        </w:rPr>
        <w:lastRenderedPageBreak/>
        <w:t xml:space="preserve">Figure </w:t>
      </w:r>
      <w:r w:rsidR="007029F6">
        <w:rPr>
          <w:rFonts w:ascii="Cambria" w:hAnsi="Cambria"/>
          <w:sz w:val="24"/>
          <w:szCs w:val="24"/>
        </w:rPr>
        <w:t>4</w:t>
      </w:r>
      <w:r w:rsidRPr="000123A7">
        <w:rPr>
          <w:rFonts w:ascii="Cambria" w:hAnsi="Cambria"/>
          <w:sz w:val="24"/>
          <w:szCs w:val="24"/>
        </w:rPr>
        <w:t>:</w:t>
      </w:r>
    </w:p>
    <w:p w14:paraId="5B0180F5" w14:textId="335136B6" w:rsidR="00474DB4" w:rsidRDefault="004C7FB4" w:rsidP="007918DD">
      <w:r>
        <w:rPr>
          <w:noProof/>
        </w:rPr>
        <w:drawing>
          <wp:inline distT="0" distB="0" distL="0" distR="0" wp14:anchorId="756F0570" wp14:editId="6415CC73">
            <wp:extent cx="5181600" cy="777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4 concentrations.png"/>
                    <pic:cNvPicPr/>
                  </pic:nvPicPr>
                  <pic:blipFill>
                    <a:blip r:embed="rId25"/>
                    <a:stretch>
                      <a:fillRect/>
                    </a:stretch>
                  </pic:blipFill>
                  <pic:spPr>
                    <a:xfrm>
                      <a:off x="0" y="0"/>
                      <a:ext cx="5186581" cy="7779872"/>
                    </a:xfrm>
                    <a:prstGeom prst="rect">
                      <a:avLst/>
                    </a:prstGeom>
                  </pic:spPr>
                </pic:pic>
              </a:graphicData>
            </a:graphic>
          </wp:inline>
        </w:drawing>
      </w:r>
    </w:p>
    <w:p w14:paraId="24C85519" w14:textId="77777777" w:rsidR="00D1535A" w:rsidRDefault="00D1535A" w:rsidP="00D1535A">
      <w:pPr>
        <w:pStyle w:val="BodyText"/>
        <w:snapToGrid w:val="0"/>
        <w:spacing w:line="480" w:lineRule="auto"/>
        <w:jc w:val="both"/>
        <w:rPr>
          <w:rFonts w:ascii="Cambria" w:hAnsi="Cambria"/>
          <w:b/>
        </w:rPr>
      </w:pPr>
      <w:r>
        <w:rPr>
          <w:rFonts w:ascii="Cambria" w:hAnsi="Cambria"/>
          <w:b/>
        </w:rPr>
        <w:lastRenderedPageBreak/>
        <w:t>Figure 4:</w:t>
      </w:r>
    </w:p>
    <w:p w14:paraId="5542D8AC" w14:textId="0D981D04" w:rsidR="00C617C0" w:rsidRPr="00BC207F" w:rsidRDefault="00D1535A" w:rsidP="001E64BC">
      <w:pPr>
        <w:pStyle w:val="BodyText"/>
        <w:snapToGrid w:val="0"/>
        <w:spacing w:line="480" w:lineRule="auto"/>
        <w:jc w:val="both"/>
        <w:rPr>
          <w:rFonts w:ascii="Cambria" w:hAnsi="Cambria"/>
        </w:rPr>
      </w:pPr>
      <w:r>
        <w:rPr>
          <w:rFonts w:ascii="Cambria" w:hAnsi="Cambria"/>
        </w:rPr>
        <w:t>The calibrated XRF data in depth series for each element</w:t>
      </w:r>
      <w:ins w:id="9" w:author="Daniel P. Babin" w:date="2020-03-19T11:42:00Z">
        <w:r w:rsidR="00BC207F">
          <w:rPr>
            <w:rFonts w:ascii="Cambria" w:hAnsi="Cambria"/>
          </w:rPr>
          <w:t xml:space="preserve"> oxide</w:t>
        </w:r>
      </w:ins>
      <w:r>
        <w:rPr>
          <w:rFonts w:ascii="Cambria" w:hAnsi="Cambria"/>
        </w:rPr>
        <w:t xml:space="preserve">. </w:t>
      </w:r>
      <w:commentRangeStart w:id="10"/>
      <w:r>
        <w:rPr>
          <w:rFonts w:ascii="Cambria" w:hAnsi="Cambria"/>
        </w:rPr>
        <w:t xml:space="preserve">Black circles </w:t>
      </w:r>
      <w:commentRangeEnd w:id="10"/>
      <w:r w:rsidR="000F25DF">
        <w:rPr>
          <w:rStyle w:val="CommentReference"/>
        </w:rPr>
        <w:commentReference w:id="10"/>
      </w:r>
      <w:r>
        <w:rPr>
          <w:rFonts w:ascii="Cambria" w:hAnsi="Cambria"/>
        </w:rPr>
        <w:t xml:space="preserve">show the calibration sample concentrations. Elements are A) </w:t>
      </w:r>
      <w:r w:rsidR="00BC207F">
        <w:rPr>
          <w:rFonts w:ascii="Cambria" w:hAnsi="Cambria"/>
        </w:rPr>
        <w:t>Aluminum</w:t>
      </w:r>
      <w:r>
        <w:rPr>
          <w:rFonts w:ascii="Cambria" w:hAnsi="Cambria"/>
        </w:rPr>
        <w:t>, B) Silicon, C) Potassium, D) Calcium</w:t>
      </w:r>
      <w:ins w:id="11" w:author="Daniel P. Babin" w:date="2020-03-19T11:40:00Z">
        <w:r w:rsidR="00BC207F">
          <w:rPr>
            <w:rFonts w:ascii="Cambria" w:hAnsi="Cambria"/>
          </w:rPr>
          <w:t>.</w:t>
        </w:r>
      </w:ins>
      <w:ins w:id="12" w:author="Daniel P. Babin" w:date="2020-03-19T11:42:00Z">
        <w:r w:rsidR="00BC207F">
          <w:rPr>
            <w:rFonts w:ascii="Cambria" w:hAnsi="Cambria"/>
          </w:rPr>
          <w:t xml:space="preserve"> </w:t>
        </w:r>
      </w:ins>
      <w:ins w:id="13" w:author="Daniel P. Babin" w:date="2020-03-19T11:40:00Z">
        <w:r w:rsidR="00BC207F">
          <w:rPr>
            <w:rFonts w:ascii="Cambria" w:hAnsi="Cambria"/>
          </w:rPr>
          <w:t xml:space="preserve">The white squares with black edges are </w:t>
        </w:r>
      </w:ins>
      <w:ins w:id="14" w:author="Daniel P. Babin" w:date="2020-03-19T11:42:00Z">
        <w:r w:rsidR="00BC207F">
          <w:rPr>
            <w:rFonts w:ascii="Cambria" w:hAnsi="Cambria"/>
          </w:rPr>
          <w:t>Calcium oxide</w:t>
        </w:r>
      </w:ins>
      <w:ins w:id="15" w:author="Daniel P. Babin" w:date="2020-03-19T11:41:00Z">
        <w:r w:rsidR="00BC207F">
          <w:rPr>
            <w:rFonts w:ascii="Cambria" w:hAnsi="Cambria"/>
          </w:rPr>
          <w:t xml:space="preserve"> percent derived from </w:t>
        </w:r>
      </w:ins>
      <w:ins w:id="16" w:author="Daniel P. Babin" w:date="2020-03-19T11:40:00Z">
        <w:r w:rsidR="00BC207F">
          <w:rPr>
            <w:rFonts w:ascii="Cambria" w:hAnsi="Cambria"/>
          </w:rPr>
          <w:t>the CaCO</w:t>
        </w:r>
        <w:r w:rsidR="00BC207F">
          <w:rPr>
            <w:rFonts w:ascii="Cambria" w:hAnsi="Cambria"/>
            <w:vertAlign w:val="subscript"/>
          </w:rPr>
          <w:t>3</w:t>
        </w:r>
        <w:r w:rsidR="00BC207F">
          <w:rPr>
            <w:rFonts w:ascii="Cambria" w:hAnsi="Cambria"/>
          </w:rPr>
          <w:t xml:space="preserve"> percent data</w:t>
        </w:r>
      </w:ins>
      <w:r>
        <w:rPr>
          <w:rFonts w:ascii="Cambria" w:hAnsi="Cambria"/>
        </w:rPr>
        <w:t xml:space="preserve">, E) Titanium, F) Iron. Data are presented in </w:t>
      </w:r>
      <w:proofErr w:type="spellStart"/>
      <w:r>
        <w:rPr>
          <w:rFonts w:ascii="Cambria" w:hAnsi="Cambria"/>
        </w:rPr>
        <w:t>wt</w:t>
      </w:r>
      <w:proofErr w:type="spellEnd"/>
      <w:r>
        <w:rPr>
          <w:rFonts w:ascii="Cambria" w:hAnsi="Cambria"/>
        </w:rPr>
        <w:t>% oxide.</w:t>
      </w:r>
      <w:ins w:id="17" w:author="Daniel P. Babin" w:date="2020-03-19T11:38:00Z">
        <w:r w:rsidR="00BC207F">
          <w:rPr>
            <w:rFonts w:ascii="Cambria" w:hAnsi="Cambria"/>
          </w:rPr>
          <w:t xml:space="preserve"> </w:t>
        </w:r>
      </w:ins>
    </w:p>
    <w:p w14:paraId="2BE46A03" w14:textId="74C3CAA8" w:rsidR="00BB4E05" w:rsidRDefault="00BB4E05" w:rsidP="001E64BC">
      <w:pPr>
        <w:pStyle w:val="BodyText"/>
        <w:snapToGrid w:val="0"/>
        <w:spacing w:line="480" w:lineRule="auto"/>
        <w:jc w:val="both"/>
      </w:pPr>
    </w:p>
    <w:p w14:paraId="16427982" w14:textId="0F3C280D" w:rsidR="00BB4E05" w:rsidRDefault="00BB4E05" w:rsidP="001E64BC">
      <w:pPr>
        <w:pStyle w:val="BodyText"/>
        <w:snapToGrid w:val="0"/>
        <w:spacing w:line="480" w:lineRule="auto"/>
        <w:jc w:val="both"/>
      </w:pPr>
    </w:p>
    <w:p w14:paraId="11D93A91" w14:textId="55A876DC" w:rsidR="00BB4E05" w:rsidRDefault="00BB4E05" w:rsidP="001E64BC">
      <w:pPr>
        <w:pStyle w:val="BodyText"/>
        <w:snapToGrid w:val="0"/>
        <w:spacing w:line="480" w:lineRule="auto"/>
        <w:jc w:val="both"/>
      </w:pPr>
    </w:p>
    <w:p w14:paraId="3AE4B9E0" w14:textId="73BBAC0D" w:rsidR="00BB4E05" w:rsidRDefault="00BB4E05" w:rsidP="001E64BC">
      <w:pPr>
        <w:pStyle w:val="BodyText"/>
        <w:snapToGrid w:val="0"/>
        <w:spacing w:line="480" w:lineRule="auto"/>
        <w:jc w:val="both"/>
      </w:pPr>
    </w:p>
    <w:p w14:paraId="01C45B39" w14:textId="64EC4DC8" w:rsidR="00BB4E05" w:rsidRDefault="00BB4E05" w:rsidP="001E64BC">
      <w:pPr>
        <w:pStyle w:val="BodyText"/>
        <w:snapToGrid w:val="0"/>
        <w:spacing w:line="480" w:lineRule="auto"/>
        <w:jc w:val="both"/>
      </w:pPr>
    </w:p>
    <w:p w14:paraId="5870D4B6" w14:textId="7B9D3FE7" w:rsidR="00BB4E05" w:rsidRDefault="00BB4E05" w:rsidP="001E64BC">
      <w:pPr>
        <w:pStyle w:val="BodyText"/>
        <w:snapToGrid w:val="0"/>
        <w:spacing w:line="480" w:lineRule="auto"/>
        <w:jc w:val="both"/>
      </w:pPr>
    </w:p>
    <w:p w14:paraId="5AA96F70" w14:textId="3124F288" w:rsidR="00BB4E05" w:rsidRDefault="00BB4E05" w:rsidP="001E64BC">
      <w:pPr>
        <w:pStyle w:val="BodyText"/>
        <w:snapToGrid w:val="0"/>
        <w:spacing w:line="480" w:lineRule="auto"/>
        <w:jc w:val="both"/>
      </w:pPr>
    </w:p>
    <w:p w14:paraId="717912E3" w14:textId="4CD6733E" w:rsidR="00BB4E05" w:rsidRDefault="00BB4E05" w:rsidP="001E64BC">
      <w:pPr>
        <w:pStyle w:val="BodyText"/>
        <w:snapToGrid w:val="0"/>
        <w:spacing w:line="480" w:lineRule="auto"/>
        <w:jc w:val="both"/>
      </w:pPr>
    </w:p>
    <w:p w14:paraId="5A0FF733" w14:textId="318B4C06" w:rsidR="00BB4E05" w:rsidRDefault="00BB4E05" w:rsidP="001E64BC">
      <w:pPr>
        <w:pStyle w:val="BodyText"/>
        <w:snapToGrid w:val="0"/>
        <w:spacing w:line="480" w:lineRule="auto"/>
        <w:jc w:val="both"/>
      </w:pPr>
    </w:p>
    <w:p w14:paraId="47F05C9E" w14:textId="6B1DFC74" w:rsidR="00BB4E05" w:rsidRDefault="00BB4E05" w:rsidP="001E64BC">
      <w:pPr>
        <w:pStyle w:val="BodyText"/>
        <w:snapToGrid w:val="0"/>
        <w:spacing w:line="480" w:lineRule="auto"/>
        <w:jc w:val="both"/>
      </w:pPr>
    </w:p>
    <w:p w14:paraId="786ACCEC" w14:textId="34447165" w:rsidR="00BB4E05" w:rsidRDefault="00BB4E05" w:rsidP="001E64BC">
      <w:pPr>
        <w:pStyle w:val="BodyText"/>
        <w:snapToGrid w:val="0"/>
        <w:spacing w:line="480" w:lineRule="auto"/>
        <w:jc w:val="both"/>
      </w:pPr>
    </w:p>
    <w:p w14:paraId="40BF0CAD" w14:textId="7C5632A5" w:rsidR="00BB4E05" w:rsidRDefault="00BB4E05" w:rsidP="001E64BC">
      <w:pPr>
        <w:pStyle w:val="BodyText"/>
        <w:snapToGrid w:val="0"/>
        <w:spacing w:line="480" w:lineRule="auto"/>
        <w:jc w:val="both"/>
      </w:pPr>
    </w:p>
    <w:p w14:paraId="11E1D011" w14:textId="1EF7D3DA" w:rsidR="00BB4E05" w:rsidRDefault="00BB4E05" w:rsidP="001E64BC">
      <w:pPr>
        <w:pStyle w:val="BodyText"/>
        <w:snapToGrid w:val="0"/>
        <w:spacing w:line="480" w:lineRule="auto"/>
        <w:jc w:val="both"/>
      </w:pPr>
    </w:p>
    <w:p w14:paraId="24870419" w14:textId="6AB50BDF" w:rsidR="00BB4E05" w:rsidRDefault="00BB4E05" w:rsidP="001E64BC">
      <w:pPr>
        <w:pStyle w:val="BodyText"/>
        <w:snapToGrid w:val="0"/>
        <w:spacing w:line="480" w:lineRule="auto"/>
        <w:jc w:val="both"/>
      </w:pPr>
    </w:p>
    <w:p w14:paraId="3E954D38" w14:textId="00C023B5" w:rsidR="00BB4E05" w:rsidRDefault="00BB4E05" w:rsidP="001E64BC">
      <w:pPr>
        <w:pStyle w:val="BodyText"/>
        <w:snapToGrid w:val="0"/>
        <w:spacing w:line="480" w:lineRule="auto"/>
        <w:jc w:val="both"/>
      </w:pPr>
    </w:p>
    <w:p w14:paraId="2E562486" w14:textId="77777777" w:rsidR="009E637E" w:rsidRDefault="009E637E" w:rsidP="007918DD"/>
    <w:p w14:paraId="63BD124D" w14:textId="74A619BC" w:rsidR="00474DB4" w:rsidRPr="000123A7" w:rsidRDefault="00474DB4" w:rsidP="007918DD">
      <w:pPr>
        <w:rPr>
          <w:b/>
        </w:rPr>
      </w:pPr>
      <w:r w:rsidRPr="000123A7">
        <w:rPr>
          <w:b/>
        </w:rPr>
        <w:t xml:space="preserve">Figure </w:t>
      </w:r>
      <w:r w:rsidR="007029F6">
        <w:rPr>
          <w:b/>
        </w:rPr>
        <w:t>5</w:t>
      </w:r>
      <w:r w:rsidRPr="000123A7">
        <w:rPr>
          <w:b/>
        </w:rPr>
        <w:t>:</w:t>
      </w:r>
    </w:p>
    <w:p w14:paraId="71DBF3EF" w14:textId="7A5B225F" w:rsidR="00474DB4" w:rsidRDefault="009E637E" w:rsidP="007918DD">
      <w:r>
        <w:rPr>
          <w:noProof/>
        </w:rPr>
        <w:drawing>
          <wp:inline distT="0" distB="0" distL="0" distR="0" wp14:anchorId="107A12F1" wp14:editId="3961DCA9">
            <wp:extent cx="5486400" cy="640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5 concentrations_ratios.png"/>
                    <pic:cNvPicPr/>
                  </pic:nvPicPr>
                  <pic:blipFill>
                    <a:blip r:embed="rId26"/>
                    <a:stretch>
                      <a:fillRect/>
                    </a:stretch>
                  </pic:blipFill>
                  <pic:spPr>
                    <a:xfrm>
                      <a:off x="0" y="0"/>
                      <a:ext cx="5486400" cy="6400800"/>
                    </a:xfrm>
                    <a:prstGeom prst="rect">
                      <a:avLst/>
                    </a:prstGeom>
                  </pic:spPr>
                </pic:pic>
              </a:graphicData>
            </a:graphic>
          </wp:inline>
        </w:drawing>
      </w:r>
    </w:p>
    <w:p w14:paraId="3EEBF821" w14:textId="77777777" w:rsidR="00D1535A" w:rsidRDefault="00D1535A" w:rsidP="00D1535A">
      <w:pPr>
        <w:pStyle w:val="BodyText"/>
        <w:snapToGrid w:val="0"/>
        <w:spacing w:line="480" w:lineRule="auto"/>
        <w:jc w:val="both"/>
        <w:rPr>
          <w:rFonts w:ascii="Cambria" w:hAnsi="Cambria"/>
          <w:b/>
        </w:rPr>
      </w:pPr>
      <w:r>
        <w:rPr>
          <w:rFonts w:ascii="Cambria" w:hAnsi="Cambria"/>
          <w:b/>
        </w:rPr>
        <w:t>Figure 5:</w:t>
      </w:r>
    </w:p>
    <w:p w14:paraId="4DD127AB" w14:textId="67A4D818" w:rsidR="003E7C1E" w:rsidRDefault="00D1535A" w:rsidP="00AC7FD8">
      <w:pPr>
        <w:pStyle w:val="BodyText"/>
        <w:snapToGrid w:val="0"/>
        <w:spacing w:line="480" w:lineRule="auto"/>
        <w:jc w:val="both"/>
      </w:pPr>
      <w:r>
        <w:rPr>
          <w:rFonts w:ascii="Cambria" w:hAnsi="Cambria"/>
        </w:rPr>
        <w:t xml:space="preserve">The calibrated XRF data in depth series for each element ratio, normalized to </w:t>
      </w:r>
      <w:proofErr w:type="spellStart"/>
      <w:r>
        <w:rPr>
          <w:rFonts w:ascii="Cambria" w:hAnsi="Cambria"/>
        </w:rPr>
        <w:t>CaO</w:t>
      </w:r>
      <w:proofErr w:type="spellEnd"/>
      <w:r>
        <w:rPr>
          <w:rFonts w:ascii="Cambria" w:hAnsi="Cambria"/>
        </w:rPr>
        <w:t>. Black circles show the calibration sample concentrations. Ratios are A) Al</w:t>
      </w:r>
      <w:r w:rsidRPr="00753AF0">
        <w:rPr>
          <w:rFonts w:ascii="Cambria" w:hAnsi="Cambria"/>
          <w:vertAlign w:val="subscript"/>
        </w:rPr>
        <w:t>2</w:t>
      </w:r>
      <w:r>
        <w:rPr>
          <w:rFonts w:ascii="Cambria" w:hAnsi="Cambria"/>
        </w:rPr>
        <w:t>O</w:t>
      </w:r>
      <w:r w:rsidRPr="00753AF0">
        <w:rPr>
          <w:rFonts w:ascii="Cambria" w:hAnsi="Cambria"/>
          <w:vertAlign w:val="subscript"/>
        </w:rPr>
        <w:t>3</w:t>
      </w:r>
      <w:r>
        <w:rPr>
          <w:rFonts w:ascii="Cambria" w:hAnsi="Cambria"/>
        </w:rPr>
        <w:t>/</w:t>
      </w:r>
      <w:proofErr w:type="spellStart"/>
      <w:r>
        <w:rPr>
          <w:rFonts w:ascii="Cambria" w:hAnsi="Cambria"/>
        </w:rPr>
        <w:t>CaO</w:t>
      </w:r>
      <w:proofErr w:type="spellEnd"/>
      <w:r>
        <w:rPr>
          <w:rFonts w:ascii="Cambria" w:hAnsi="Cambria"/>
        </w:rPr>
        <w:t>, B) SiO</w:t>
      </w:r>
      <w:r w:rsidRPr="00753AF0">
        <w:rPr>
          <w:rFonts w:ascii="Cambria" w:hAnsi="Cambria"/>
          <w:vertAlign w:val="subscript"/>
        </w:rPr>
        <w:t>2</w:t>
      </w:r>
      <w:r>
        <w:rPr>
          <w:rFonts w:ascii="Cambria" w:hAnsi="Cambria"/>
        </w:rPr>
        <w:t>/</w:t>
      </w:r>
      <w:proofErr w:type="spellStart"/>
      <w:r>
        <w:rPr>
          <w:rFonts w:ascii="Cambria" w:hAnsi="Cambria"/>
        </w:rPr>
        <w:t>CaO</w:t>
      </w:r>
      <w:proofErr w:type="spellEnd"/>
      <w:r>
        <w:rPr>
          <w:rFonts w:ascii="Cambria" w:hAnsi="Cambria"/>
        </w:rPr>
        <w:t>, C) K</w:t>
      </w:r>
      <w:r w:rsidRPr="00753AF0">
        <w:rPr>
          <w:rFonts w:ascii="Cambria" w:hAnsi="Cambria"/>
          <w:vertAlign w:val="subscript"/>
        </w:rPr>
        <w:t>2</w:t>
      </w:r>
      <w:r>
        <w:rPr>
          <w:rFonts w:ascii="Cambria" w:hAnsi="Cambria"/>
        </w:rPr>
        <w:t>O/</w:t>
      </w:r>
      <w:proofErr w:type="spellStart"/>
      <w:r>
        <w:rPr>
          <w:rFonts w:ascii="Cambria" w:hAnsi="Cambria"/>
        </w:rPr>
        <w:t>CaO</w:t>
      </w:r>
      <w:proofErr w:type="spellEnd"/>
      <w:r>
        <w:rPr>
          <w:rFonts w:ascii="Cambria" w:hAnsi="Cambria"/>
        </w:rPr>
        <w:t>, D) TiO</w:t>
      </w:r>
      <w:r w:rsidRPr="00753AF0">
        <w:rPr>
          <w:rFonts w:ascii="Cambria" w:hAnsi="Cambria"/>
          <w:vertAlign w:val="subscript"/>
        </w:rPr>
        <w:t>2</w:t>
      </w:r>
      <w:r>
        <w:rPr>
          <w:rFonts w:ascii="Cambria" w:hAnsi="Cambria"/>
        </w:rPr>
        <w:t>/</w:t>
      </w:r>
      <w:proofErr w:type="spellStart"/>
      <w:r>
        <w:rPr>
          <w:rFonts w:ascii="Cambria" w:hAnsi="Cambria"/>
        </w:rPr>
        <w:t>CaO</w:t>
      </w:r>
      <w:proofErr w:type="spellEnd"/>
      <w:r>
        <w:rPr>
          <w:rFonts w:ascii="Cambria" w:hAnsi="Cambria"/>
        </w:rPr>
        <w:t>, E) Fe</w:t>
      </w:r>
      <w:r w:rsidR="001077B4" w:rsidRPr="001077B4">
        <w:rPr>
          <w:rFonts w:ascii="Cambria" w:hAnsi="Cambria"/>
          <w:vertAlign w:val="subscript"/>
        </w:rPr>
        <w:t>2</w:t>
      </w:r>
      <w:r w:rsidR="001077B4">
        <w:rPr>
          <w:rFonts w:ascii="Cambria" w:hAnsi="Cambria"/>
        </w:rPr>
        <w:t>O</w:t>
      </w:r>
      <w:r w:rsidR="001077B4" w:rsidRPr="001077B4">
        <w:rPr>
          <w:rFonts w:ascii="Cambria" w:hAnsi="Cambria"/>
          <w:vertAlign w:val="subscript"/>
        </w:rPr>
        <w:t>3</w:t>
      </w:r>
      <w:r>
        <w:rPr>
          <w:rFonts w:ascii="Cambria" w:hAnsi="Cambria"/>
        </w:rPr>
        <w:t>/</w:t>
      </w:r>
      <w:proofErr w:type="spellStart"/>
      <w:r>
        <w:rPr>
          <w:rFonts w:ascii="Cambria" w:hAnsi="Cambria"/>
        </w:rPr>
        <w:t>Ca</w:t>
      </w:r>
      <w:r w:rsidR="001077B4">
        <w:rPr>
          <w:rFonts w:ascii="Cambria" w:hAnsi="Cambria"/>
        </w:rPr>
        <w:t>O</w:t>
      </w:r>
      <w:proofErr w:type="spellEnd"/>
      <w:r>
        <w:rPr>
          <w:rFonts w:ascii="Cambria" w:hAnsi="Cambria"/>
        </w:rPr>
        <w:t xml:space="preserve">. Data are expressed in </w:t>
      </w:r>
      <w:proofErr w:type="spellStart"/>
      <w:r>
        <w:rPr>
          <w:rFonts w:ascii="Cambria" w:hAnsi="Cambria"/>
        </w:rPr>
        <w:t>wt</w:t>
      </w:r>
      <w:proofErr w:type="spellEnd"/>
      <w:r>
        <w:rPr>
          <w:rFonts w:ascii="Cambria" w:hAnsi="Cambria"/>
        </w:rPr>
        <w:t>% oxide.</w:t>
      </w:r>
    </w:p>
    <w:p w14:paraId="73AA2E98" w14:textId="77777777" w:rsidR="007029F6" w:rsidRDefault="007029F6" w:rsidP="007918DD"/>
    <w:p w14:paraId="5C2DC98D" w14:textId="62CA78D9" w:rsidR="007029F6" w:rsidRDefault="007029F6" w:rsidP="007918DD">
      <w:pPr>
        <w:rPr>
          <w:b/>
        </w:rPr>
      </w:pPr>
      <w:r>
        <w:rPr>
          <w:b/>
        </w:rPr>
        <w:t>Figure 6:</w:t>
      </w:r>
    </w:p>
    <w:p w14:paraId="0C8B11F3" w14:textId="55A2F871" w:rsidR="007029F6" w:rsidRDefault="009E637E" w:rsidP="007918DD">
      <w:pPr>
        <w:rPr>
          <w:b/>
        </w:rPr>
      </w:pPr>
      <w:r>
        <w:rPr>
          <w:b/>
          <w:noProof/>
        </w:rPr>
        <w:drawing>
          <wp:inline distT="0" distB="0" distL="0" distR="0" wp14:anchorId="6821D965" wp14:editId="18A56BDB">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 problem_U1474-D-8H3.png"/>
                    <pic:cNvPicPr/>
                  </pic:nvPicPr>
                  <pic:blipFill>
                    <a:blip r:embed="rId27"/>
                    <a:stretch>
                      <a:fillRect/>
                    </a:stretch>
                  </pic:blipFill>
                  <pic:spPr>
                    <a:xfrm>
                      <a:off x="0" y="0"/>
                      <a:ext cx="5943600" cy="5943600"/>
                    </a:xfrm>
                    <a:prstGeom prst="rect">
                      <a:avLst/>
                    </a:prstGeom>
                  </pic:spPr>
                </pic:pic>
              </a:graphicData>
            </a:graphic>
          </wp:inline>
        </w:drawing>
      </w:r>
    </w:p>
    <w:p w14:paraId="59DE1C4F" w14:textId="77777777" w:rsidR="00D1535A" w:rsidRDefault="00D1535A" w:rsidP="00D1535A">
      <w:pPr>
        <w:pStyle w:val="BodyText"/>
        <w:snapToGrid w:val="0"/>
        <w:spacing w:line="480" w:lineRule="auto"/>
        <w:jc w:val="both"/>
        <w:rPr>
          <w:rFonts w:ascii="Cambria" w:hAnsi="Cambria"/>
          <w:b/>
        </w:rPr>
      </w:pPr>
      <w:r w:rsidRPr="00C45408">
        <w:rPr>
          <w:rFonts w:ascii="Cambria" w:hAnsi="Cambria"/>
          <w:b/>
        </w:rPr>
        <w:t xml:space="preserve">Figure </w:t>
      </w:r>
      <w:r>
        <w:rPr>
          <w:rFonts w:ascii="Cambria" w:hAnsi="Cambria"/>
          <w:b/>
        </w:rPr>
        <w:t>6</w:t>
      </w:r>
      <w:r w:rsidRPr="00C45408">
        <w:rPr>
          <w:rFonts w:ascii="Cambria" w:hAnsi="Cambria"/>
          <w:b/>
        </w:rPr>
        <w:t>:</w:t>
      </w:r>
    </w:p>
    <w:p w14:paraId="38F0E06F" w14:textId="36AB485C" w:rsidR="00D1535A" w:rsidRDefault="00D1535A" w:rsidP="00D1535A">
      <w:pPr>
        <w:pStyle w:val="BodyText"/>
        <w:snapToGrid w:val="0"/>
        <w:spacing w:line="480" w:lineRule="auto"/>
        <w:jc w:val="both"/>
        <w:rPr>
          <w:rFonts w:ascii="Cambria" w:hAnsi="Cambria"/>
        </w:rPr>
      </w:pPr>
      <w:r>
        <w:rPr>
          <w:rFonts w:ascii="Cambria" w:hAnsi="Cambria"/>
        </w:rPr>
        <w:t>The ITRAX scanner experienced problems during the scans of four core sections: U1474</w:t>
      </w:r>
      <w:r w:rsidRPr="00C15008">
        <w:rPr>
          <w:rFonts w:ascii="Cambria" w:hAnsi="Cambria"/>
        </w:rPr>
        <w:t>D-4H</w:t>
      </w:r>
      <w:r>
        <w:rPr>
          <w:rFonts w:ascii="Cambria" w:hAnsi="Cambria"/>
        </w:rPr>
        <w:t>-</w:t>
      </w:r>
      <w:r w:rsidRPr="00C15008">
        <w:rPr>
          <w:rFonts w:ascii="Cambria" w:hAnsi="Cambria"/>
        </w:rPr>
        <w:t xml:space="preserve">1, </w:t>
      </w:r>
      <w:r>
        <w:rPr>
          <w:rFonts w:ascii="Cambria" w:hAnsi="Cambria"/>
        </w:rPr>
        <w:t>U1474</w:t>
      </w:r>
      <w:r w:rsidRPr="00C15008">
        <w:rPr>
          <w:rFonts w:ascii="Cambria" w:hAnsi="Cambria"/>
        </w:rPr>
        <w:t>D-8H</w:t>
      </w:r>
      <w:r>
        <w:rPr>
          <w:rFonts w:ascii="Cambria" w:hAnsi="Cambria"/>
        </w:rPr>
        <w:t>-</w:t>
      </w:r>
      <w:r w:rsidRPr="00C15008">
        <w:rPr>
          <w:rFonts w:ascii="Cambria" w:hAnsi="Cambria"/>
        </w:rPr>
        <w:t xml:space="preserve">3, </w:t>
      </w:r>
      <w:r>
        <w:rPr>
          <w:rFonts w:ascii="Cambria" w:hAnsi="Cambria"/>
        </w:rPr>
        <w:t>U1474</w:t>
      </w:r>
      <w:r w:rsidRPr="00C15008">
        <w:rPr>
          <w:rFonts w:ascii="Cambria" w:hAnsi="Cambria"/>
        </w:rPr>
        <w:t>D-11H</w:t>
      </w:r>
      <w:r>
        <w:rPr>
          <w:rFonts w:ascii="Cambria" w:hAnsi="Cambria"/>
        </w:rPr>
        <w:t>-</w:t>
      </w:r>
      <w:r w:rsidRPr="00C15008">
        <w:rPr>
          <w:rFonts w:ascii="Cambria" w:hAnsi="Cambria"/>
        </w:rPr>
        <w:t xml:space="preserve">4, and </w:t>
      </w:r>
      <w:r>
        <w:rPr>
          <w:rFonts w:ascii="Cambria" w:hAnsi="Cambria"/>
        </w:rPr>
        <w:t>U1474</w:t>
      </w:r>
      <w:r w:rsidRPr="00C15008">
        <w:rPr>
          <w:rFonts w:ascii="Cambria" w:hAnsi="Cambria"/>
        </w:rPr>
        <w:t>D-11H</w:t>
      </w:r>
      <w:r>
        <w:rPr>
          <w:rFonts w:ascii="Cambria" w:hAnsi="Cambria"/>
        </w:rPr>
        <w:t>-</w:t>
      </w:r>
      <w:r w:rsidRPr="00C15008">
        <w:rPr>
          <w:rFonts w:ascii="Cambria" w:hAnsi="Cambria"/>
        </w:rPr>
        <w:t xml:space="preserve">5. </w:t>
      </w:r>
      <w:r w:rsidR="001077B4">
        <w:rPr>
          <w:rFonts w:ascii="Cambria" w:hAnsi="Cambria"/>
        </w:rPr>
        <w:t xml:space="preserve">The signal from </w:t>
      </w:r>
      <w:ins w:id="18" w:author="Denise K Kulhanek" w:date="2020-03-18T17:37:00Z">
        <w:r w:rsidR="000F25DF">
          <w:rPr>
            <w:rFonts w:ascii="Cambria" w:hAnsi="Cambria"/>
          </w:rPr>
          <w:t>S</w:t>
        </w:r>
      </w:ins>
      <w:del w:id="19" w:author="Denise K Kulhanek" w:date="2020-03-18T17:37:00Z">
        <w:r w:rsidR="001077B4" w:rsidDel="000F25DF">
          <w:rPr>
            <w:rFonts w:ascii="Cambria" w:hAnsi="Cambria"/>
          </w:rPr>
          <w:delText>s</w:delText>
        </w:r>
      </w:del>
      <w:r w:rsidR="001077B4">
        <w:rPr>
          <w:rFonts w:ascii="Cambria" w:hAnsi="Cambria"/>
        </w:rPr>
        <w:t xml:space="preserve">ection </w:t>
      </w:r>
      <w:ins w:id="20" w:author="Denise K Kulhanek" w:date="2020-03-18T17:37:00Z">
        <w:r w:rsidR="000F25DF">
          <w:rPr>
            <w:rFonts w:ascii="Cambria" w:hAnsi="Cambria"/>
          </w:rPr>
          <w:t>U1474</w:t>
        </w:r>
      </w:ins>
      <w:r w:rsidR="001077B4">
        <w:rPr>
          <w:rFonts w:ascii="Cambria" w:hAnsi="Cambria"/>
        </w:rPr>
        <w:t xml:space="preserve">D-8H-3 is colored orange in all panels. The adjacent sections are blue. </w:t>
      </w:r>
      <w:r w:rsidR="001077B4" w:rsidRPr="000A2B23">
        <w:rPr>
          <w:rFonts w:ascii="Cambria" w:hAnsi="Cambria"/>
          <w:b/>
        </w:rPr>
        <w:t xml:space="preserve">(Left) </w:t>
      </w:r>
      <w:r w:rsidR="001077B4">
        <w:rPr>
          <w:rFonts w:ascii="Cambria" w:hAnsi="Cambria"/>
        </w:rPr>
        <w:t xml:space="preserve">When only the </w:t>
      </w:r>
      <w:r w:rsidR="001077B4">
        <w:rPr>
          <w:rFonts w:ascii="Cambria" w:hAnsi="Cambria"/>
        </w:rPr>
        <w:lastRenderedPageBreak/>
        <w:t xml:space="preserve">signal intensity is plotted, </w:t>
      </w:r>
      <w:del w:id="21" w:author="Denise K Kulhanek" w:date="2020-03-18T17:37:00Z">
        <w:r w:rsidR="001077B4" w:rsidDel="000F25DF">
          <w:rPr>
            <w:rFonts w:ascii="Cambria" w:hAnsi="Cambria"/>
          </w:rPr>
          <w:delText xml:space="preserve">the </w:delText>
        </w:r>
      </w:del>
      <w:ins w:id="22" w:author="Denise K Kulhanek" w:date="2020-03-18T17:37:00Z">
        <w:r w:rsidR="000F25DF">
          <w:rPr>
            <w:rFonts w:ascii="Cambria" w:hAnsi="Cambria"/>
          </w:rPr>
          <w:t>Section U1483</w:t>
        </w:r>
      </w:ins>
      <w:r w:rsidR="001077B4">
        <w:rPr>
          <w:rFonts w:ascii="Cambria" w:hAnsi="Cambria"/>
        </w:rPr>
        <w:t>D-8H</w:t>
      </w:r>
      <w:ins w:id="23" w:author="Denise K Kulhanek" w:date="2020-03-18T17:37:00Z">
        <w:r w:rsidR="000F25DF">
          <w:rPr>
            <w:rFonts w:ascii="Cambria" w:hAnsi="Cambria"/>
          </w:rPr>
          <w:t>-</w:t>
        </w:r>
      </w:ins>
      <w:r w:rsidR="001077B4">
        <w:rPr>
          <w:rFonts w:ascii="Cambria" w:hAnsi="Cambria"/>
        </w:rPr>
        <w:t xml:space="preserve">3 has low counts that do not fit the depth series. </w:t>
      </w:r>
      <w:r w:rsidR="001077B4" w:rsidRPr="000A2B23">
        <w:rPr>
          <w:rFonts w:ascii="Cambria" w:hAnsi="Cambria"/>
          <w:b/>
        </w:rPr>
        <w:t>(Right)</w:t>
      </w:r>
      <w:r w:rsidR="001077B4">
        <w:rPr>
          <w:rFonts w:ascii="Cambria" w:hAnsi="Cambria"/>
        </w:rPr>
        <w:t xml:space="preserve"> The element ratios are contiguous with the adjacent sections in depth series. </w:t>
      </w:r>
    </w:p>
    <w:p w14:paraId="5A48C508" w14:textId="77777777" w:rsidR="00D1535A" w:rsidRDefault="00D1535A" w:rsidP="007918DD">
      <w:pPr>
        <w:rPr>
          <w:b/>
        </w:rPr>
      </w:pPr>
    </w:p>
    <w:p w14:paraId="03B14908" w14:textId="77777777" w:rsidR="007029F6" w:rsidRPr="007029F6" w:rsidRDefault="007029F6" w:rsidP="007918DD">
      <w:pPr>
        <w:rPr>
          <w:b/>
        </w:rPr>
      </w:pPr>
    </w:p>
    <w:p w14:paraId="70793FE7" w14:textId="1FC41667" w:rsidR="007029F6" w:rsidRDefault="007029F6" w:rsidP="007918DD">
      <w:pPr>
        <w:rPr>
          <w:b/>
        </w:rPr>
      </w:pPr>
      <w:r>
        <w:rPr>
          <w:b/>
        </w:rPr>
        <w:t>Figure 7:</w:t>
      </w:r>
    </w:p>
    <w:p w14:paraId="383DAAFB" w14:textId="071D9823" w:rsidR="00C60B63" w:rsidRDefault="009E637E" w:rsidP="007918DD">
      <w:pPr>
        <w:rPr>
          <w:b/>
        </w:rPr>
      </w:pPr>
      <w:r>
        <w:rPr>
          <w:b/>
          <w:noProof/>
        </w:rPr>
        <w:drawing>
          <wp:inline distT="0" distB="0" distL="0" distR="0" wp14:anchorId="15621B48" wp14:editId="741EFE5B">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7 process.png"/>
                    <pic:cNvPicPr/>
                  </pic:nvPicPr>
                  <pic:blipFill>
                    <a:blip r:embed="rId28"/>
                    <a:stretch>
                      <a:fillRect/>
                    </a:stretch>
                  </pic:blipFill>
                  <pic:spPr>
                    <a:xfrm>
                      <a:off x="0" y="0"/>
                      <a:ext cx="5943600" cy="4457700"/>
                    </a:xfrm>
                    <a:prstGeom prst="rect">
                      <a:avLst/>
                    </a:prstGeom>
                  </pic:spPr>
                </pic:pic>
              </a:graphicData>
            </a:graphic>
          </wp:inline>
        </w:drawing>
      </w:r>
    </w:p>
    <w:p w14:paraId="43E2EB39" w14:textId="77777777" w:rsidR="00D1535A" w:rsidRDefault="00D1535A" w:rsidP="00D1535A">
      <w:pPr>
        <w:pStyle w:val="BodyText"/>
        <w:snapToGrid w:val="0"/>
        <w:spacing w:line="480" w:lineRule="auto"/>
        <w:jc w:val="both"/>
        <w:rPr>
          <w:rFonts w:ascii="Cambria" w:hAnsi="Cambria"/>
          <w:b/>
        </w:rPr>
      </w:pPr>
      <w:r>
        <w:rPr>
          <w:rFonts w:ascii="Cambria" w:hAnsi="Cambria"/>
          <w:b/>
        </w:rPr>
        <w:t>Figure 7:</w:t>
      </w:r>
    </w:p>
    <w:p w14:paraId="7D02A159" w14:textId="7B818FDA" w:rsidR="00D1535A" w:rsidRPr="000A2B23" w:rsidRDefault="00D1535A" w:rsidP="001E64BC">
      <w:pPr>
        <w:pStyle w:val="BodyText"/>
        <w:snapToGrid w:val="0"/>
        <w:spacing w:line="480" w:lineRule="auto"/>
        <w:jc w:val="both"/>
        <w:rPr>
          <w:rFonts w:ascii="Cambria" w:hAnsi="Cambria"/>
        </w:rPr>
      </w:pPr>
      <w:r>
        <w:rPr>
          <w:rFonts w:ascii="Cambria" w:hAnsi="Cambria"/>
        </w:rPr>
        <w:t>A comparison of the counts derived from the XRF spectra to the concentration ratios from the calibration samples after each step in the XRF data reduction procedure provides a quality check. A) 2 cm-20 sec dataset, unprocessed. B) Log ratios of both concentrations and counts. C) Calibrated ratios.</w:t>
      </w:r>
      <w:r w:rsidR="00CE50F5">
        <w:rPr>
          <w:rFonts w:ascii="Cambria" w:hAnsi="Cambria"/>
        </w:rPr>
        <w:t xml:space="preserve"> </w:t>
      </w:r>
      <w:r w:rsidR="001E64BC">
        <w:rPr>
          <w:rFonts w:ascii="Cambria" w:hAnsi="Cambria"/>
        </w:rPr>
        <w:t xml:space="preserve">The grey shaded interval for all plots represents the 95% confidence interval regression model computed by bootstrapping the data 1000 times. Generated using the Python package </w:t>
      </w:r>
      <w:proofErr w:type="spellStart"/>
      <w:r w:rsidR="001E64BC">
        <w:rPr>
          <w:rFonts w:ascii="Cambria" w:hAnsi="Cambria"/>
        </w:rPr>
        <w:t>Seaborn’s</w:t>
      </w:r>
      <w:proofErr w:type="spellEnd"/>
      <w:r w:rsidR="001E64BC">
        <w:rPr>
          <w:rFonts w:ascii="Cambria" w:hAnsi="Cambria"/>
        </w:rPr>
        <w:t xml:space="preserve"> “</w:t>
      </w:r>
      <w:proofErr w:type="spellStart"/>
      <w:r w:rsidR="001E64BC">
        <w:rPr>
          <w:rFonts w:ascii="Cambria" w:hAnsi="Cambria"/>
        </w:rPr>
        <w:t>regplot</w:t>
      </w:r>
      <w:proofErr w:type="spellEnd"/>
      <w:r w:rsidR="001E64BC">
        <w:rPr>
          <w:rFonts w:ascii="Cambria" w:hAnsi="Cambria"/>
        </w:rPr>
        <w:t>” function.</w:t>
      </w:r>
    </w:p>
    <w:p w14:paraId="39F2441E" w14:textId="0888F79D" w:rsidR="007029F6" w:rsidRDefault="007029F6" w:rsidP="007918DD">
      <w:pPr>
        <w:rPr>
          <w:b/>
        </w:rPr>
      </w:pPr>
      <w:r>
        <w:rPr>
          <w:b/>
        </w:rPr>
        <w:lastRenderedPageBreak/>
        <w:t>Figure 8:</w:t>
      </w:r>
    </w:p>
    <w:p w14:paraId="098FEEB2" w14:textId="74F9C487" w:rsidR="007029F6" w:rsidRDefault="004C7FB4" w:rsidP="007918DD">
      <w:pPr>
        <w:rPr>
          <w:b/>
        </w:rPr>
      </w:pPr>
      <w:r>
        <w:rPr>
          <w:b/>
          <w:noProof/>
        </w:rPr>
        <w:drawing>
          <wp:inline distT="0" distB="0" distL="0" distR="0" wp14:anchorId="2CF573F8" wp14:editId="2C041AC9">
            <wp:extent cx="5943600" cy="3566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8 before_after.png"/>
                    <pic:cNvPicPr/>
                  </pic:nvPicPr>
                  <pic:blipFill>
                    <a:blip r:embed="rId29"/>
                    <a:stretch>
                      <a:fillRect/>
                    </a:stretch>
                  </pic:blipFill>
                  <pic:spPr>
                    <a:xfrm>
                      <a:off x="0" y="0"/>
                      <a:ext cx="5943600" cy="3566160"/>
                    </a:xfrm>
                    <a:prstGeom prst="rect">
                      <a:avLst/>
                    </a:prstGeom>
                  </pic:spPr>
                </pic:pic>
              </a:graphicData>
            </a:graphic>
          </wp:inline>
        </w:drawing>
      </w:r>
    </w:p>
    <w:p w14:paraId="63658082" w14:textId="77777777" w:rsidR="00D1535A" w:rsidRDefault="00D1535A" w:rsidP="00D1535A">
      <w:pPr>
        <w:pStyle w:val="BodyText"/>
        <w:snapToGrid w:val="0"/>
        <w:spacing w:line="480" w:lineRule="auto"/>
        <w:jc w:val="both"/>
        <w:rPr>
          <w:rFonts w:ascii="Cambria" w:hAnsi="Cambria"/>
          <w:b/>
        </w:rPr>
      </w:pPr>
      <w:r>
        <w:rPr>
          <w:rFonts w:ascii="Cambria" w:hAnsi="Cambria"/>
          <w:b/>
        </w:rPr>
        <w:t>Figure 8:</w:t>
      </w:r>
    </w:p>
    <w:p w14:paraId="47FFE5C6" w14:textId="7D0E4AE2" w:rsidR="00D1535A" w:rsidRDefault="00D1535A" w:rsidP="00D1535A">
      <w:pPr>
        <w:pStyle w:val="BodyText"/>
        <w:snapToGrid w:val="0"/>
        <w:spacing w:line="480" w:lineRule="auto"/>
        <w:jc w:val="both"/>
      </w:pPr>
      <w:r>
        <w:rPr>
          <w:rFonts w:ascii="Cambria" w:hAnsi="Cambria"/>
        </w:rPr>
        <w:t>A comparison of the XRF data to calibration samples using individual element concentrations A) before calibration and B) after the calibration.</w:t>
      </w:r>
      <w:r w:rsidR="00CE50F5" w:rsidRPr="00CE50F5">
        <w:rPr>
          <w:rFonts w:ascii="Cambria" w:hAnsi="Cambria"/>
        </w:rPr>
        <w:t xml:space="preserve"> </w:t>
      </w:r>
      <w:r w:rsidR="00CE50F5">
        <w:rPr>
          <w:rFonts w:ascii="Cambria" w:hAnsi="Cambria"/>
        </w:rPr>
        <w:t xml:space="preserve">The grey shaded interval for all plots represents the 95% confidence interval regression model computed by bootstrapping the data 1000 times. Generated using the Python package </w:t>
      </w:r>
      <w:proofErr w:type="spellStart"/>
      <w:r w:rsidR="00CE50F5">
        <w:rPr>
          <w:rFonts w:ascii="Cambria" w:hAnsi="Cambria"/>
        </w:rPr>
        <w:t>Seaborn’s</w:t>
      </w:r>
      <w:proofErr w:type="spellEnd"/>
      <w:r w:rsidR="00CE50F5">
        <w:rPr>
          <w:rFonts w:ascii="Cambria" w:hAnsi="Cambria"/>
        </w:rPr>
        <w:t xml:space="preserve"> “</w:t>
      </w:r>
      <w:proofErr w:type="spellStart"/>
      <w:r w:rsidR="00CE50F5">
        <w:rPr>
          <w:rFonts w:ascii="Cambria" w:hAnsi="Cambria"/>
        </w:rPr>
        <w:t>regplot</w:t>
      </w:r>
      <w:proofErr w:type="spellEnd"/>
      <w:r w:rsidR="00CE50F5">
        <w:rPr>
          <w:rFonts w:ascii="Cambria" w:hAnsi="Cambria"/>
        </w:rPr>
        <w:t>” function.</w:t>
      </w:r>
    </w:p>
    <w:p w14:paraId="281ACACF" w14:textId="77777777" w:rsidR="00D1535A" w:rsidRDefault="00D1535A" w:rsidP="007918DD">
      <w:pPr>
        <w:rPr>
          <w:b/>
        </w:rPr>
      </w:pPr>
    </w:p>
    <w:p w14:paraId="08848A40" w14:textId="441B5AE4" w:rsidR="00021969" w:rsidRDefault="00021969" w:rsidP="007918DD">
      <w:pPr>
        <w:rPr>
          <w:b/>
        </w:rPr>
      </w:pPr>
      <w:r>
        <w:rPr>
          <w:b/>
        </w:rPr>
        <w:t>Figure 9:</w:t>
      </w:r>
    </w:p>
    <w:p w14:paraId="687AABA7" w14:textId="37C67086" w:rsidR="00021969" w:rsidRPr="007029F6" w:rsidRDefault="004C7FB4" w:rsidP="007918DD">
      <w:pPr>
        <w:rPr>
          <w:b/>
        </w:rPr>
      </w:pPr>
      <w:r>
        <w:rPr>
          <w:b/>
          <w:noProof/>
        </w:rPr>
        <w:lastRenderedPageBreak/>
        <w:drawing>
          <wp:inline distT="0" distB="0" distL="0" distR="0" wp14:anchorId="1DC92BFD" wp14:editId="7BFD1974">
            <wp:extent cx="3657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9 Ca_vs_Ca.png"/>
                    <pic:cNvPicPr/>
                  </pic:nvPicPr>
                  <pic:blipFill>
                    <a:blip r:embed="rId30"/>
                    <a:stretch>
                      <a:fillRect/>
                    </a:stretch>
                  </pic:blipFill>
                  <pic:spPr>
                    <a:xfrm>
                      <a:off x="0" y="0"/>
                      <a:ext cx="3657600" cy="2743200"/>
                    </a:xfrm>
                    <a:prstGeom prst="rect">
                      <a:avLst/>
                    </a:prstGeom>
                  </pic:spPr>
                </pic:pic>
              </a:graphicData>
            </a:graphic>
          </wp:inline>
        </w:drawing>
      </w:r>
    </w:p>
    <w:p w14:paraId="1181B22E" w14:textId="77777777" w:rsidR="00C617C0" w:rsidRPr="007918DD" w:rsidRDefault="00C617C0" w:rsidP="007918DD"/>
    <w:p w14:paraId="2C5962B2" w14:textId="0A8D468F" w:rsidR="00021969" w:rsidRDefault="00021969" w:rsidP="00266625">
      <w:pPr>
        <w:pStyle w:val="BodyText"/>
        <w:snapToGrid w:val="0"/>
        <w:spacing w:line="480" w:lineRule="auto"/>
        <w:jc w:val="both"/>
      </w:pPr>
      <w:r>
        <w:rPr>
          <w:b/>
        </w:rPr>
        <w:t>Figure 9:</w:t>
      </w:r>
    </w:p>
    <w:p w14:paraId="4B38951F" w14:textId="50AC3761" w:rsidR="00021969" w:rsidRPr="00021969" w:rsidRDefault="0082651C" w:rsidP="00266625">
      <w:pPr>
        <w:pStyle w:val="BodyText"/>
        <w:snapToGrid w:val="0"/>
        <w:spacing w:line="480" w:lineRule="auto"/>
        <w:jc w:val="both"/>
      </w:pPr>
      <w:r>
        <w:t>C</w:t>
      </w:r>
      <w:r w:rsidR="00021969">
        <w:t xml:space="preserve">omparison of </w:t>
      </w:r>
      <w:proofErr w:type="spellStart"/>
      <w:r w:rsidR="00021969">
        <w:t>CaO</w:t>
      </w:r>
      <w:proofErr w:type="spellEnd"/>
      <w:r w:rsidR="00021969">
        <w:t xml:space="preserve"> concentration derived by XRF core scanning and </w:t>
      </w:r>
      <w:proofErr w:type="spellStart"/>
      <w:r w:rsidR="00021969">
        <w:t>CaO</w:t>
      </w:r>
      <w:proofErr w:type="spellEnd"/>
      <w:r w:rsidR="00021969">
        <w:t xml:space="preserve"> concentration calculated from %CaCO</w:t>
      </w:r>
      <w:r w:rsidR="00021969">
        <w:rPr>
          <w:vertAlign w:val="subscript"/>
        </w:rPr>
        <w:t>3</w:t>
      </w:r>
      <w:r w:rsidR="00021969">
        <w:t xml:space="preserve">. </w:t>
      </w:r>
      <w:r w:rsidR="00580718">
        <w:t xml:space="preserve">Squares are measurements </w:t>
      </w:r>
      <w:r>
        <w:t xml:space="preserve">made onboard </w:t>
      </w:r>
      <w:r w:rsidR="00580718">
        <w:t xml:space="preserve">the </w:t>
      </w:r>
      <w:r w:rsidR="00580718" w:rsidRPr="00D1535A">
        <w:rPr>
          <w:i/>
        </w:rPr>
        <w:t>JOIDES Resolution</w:t>
      </w:r>
      <w:r>
        <w:t>,</w:t>
      </w:r>
      <w:r w:rsidR="00580718">
        <w:t xml:space="preserve"> </w:t>
      </w:r>
      <w:r>
        <w:t>c</w:t>
      </w:r>
      <w:r w:rsidR="00580718">
        <w:t xml:space="preserve">ircles are from this study. Error bars represent precision at 1 standard deviation, estimated by replicates. </w:t>
      </w:r>
      <w:r w:rsidR="00F36D74">
        <w:t>T</w:t>
      </w:r>
      <w:r w:rsidR="00021969">
        <w:t>he 1:1 line</w:t>
      </w:r>
      <w:r w:rsidR="00F36D74">
        <w:t xml:space="preserve"> is shown in black</w:t>
      </w:r>
      <w:r w:rsidR="00021969">
        <w:t>.</w:t>
      </w:r>
    </w:p>
    <w:p w14:paraId="641F80F1" w14:textId="75F8BFED" w:rsidR="00CB6BC2" w:rsidRDefault="00CB6BC2" w:rsidP="00266625">
      <w:pPr>
        <w:pStyle w:val="BodyText"/>
        <w:snapToGrid w:val="0"/>
        <w:spacing w:line="480" w:lineRule="auto"/>
        <w:jc w:val="both"/>
        <w:rPr>
          <w:rFonts w:ascii="Cambria" w:hAnsi="Cambria"/>
          <w:b/>
        </w:rPr>
      </w:pPr>
    </w:p>
    <w:p w14:paraId="23489B6D" w14:textId="77777777" w:rsidR="00B72387" w:rsidRPr="00266625" w:rsidRDefault="00B72387" w:rsidP="000A2B23">
      <w:pPr>
        <w:spacing w:line="480" w:lineRule="auto"/>
        <w:jc w:val="both"/>
      </w:pPr>
    </w:p>
    <w:sectPr w:rsidR="00B72387" w:rsidRPr="00266625" w:rsidSect="00FC28D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enise K Kulhanek" w:date="2020-03-18T17:29:00Z" w:initials="DKK">
    <w:p w14:paraId="27E085CE" w14:textId="5464A6D6" w:rsidR="00966555" w:rsidRDefault="00966555">
      <w:pPr>
        <w:pStyle w:val="CommentText"/>
      </w:pPr>
      <w:r>
        <w:rPr>
          <w:rStyle w:val="CommentReference"/>
        </w:rPr>
        <w:annotationRef/>
      </w:r>
      <w:r>
        <w:t>Do you mean in a Github notebook?</w:t>
      </w:r>
    </w:p>
  </w:comment>
  <w:comment w:id="8" w:author="Denise K Kulhanek" w:date="2020-03-18T17:34:00Z" w:initials="DKK">
    <w:p w14:paraId="7C2BDBEE" w14:textId="359D0FE0" w:rsidR="000F25DF" w:rsidRDefault="000F25DF">
      <w:pPr>
        <w:pStyle w:val="CommentText"/>
      </w:pPr>
      <w:r>
        <w:rPr>
          <w:rStyle w:val="CommentReference"/>
        </w:rPr>
        <w:annotationRef/>
      </w:r>
      <w:r>
        <w:t>do you mean CCSF?</w:t>
      </w:r>
    </w:p>
  </w:comment>
  <w:comment w:id="10" w:author="Denise K Kulhanek" w:date="2020-03-18T17:36:00Z" w:initials="DKK">
    <w:p w14:paraId="6576C629" w14:textId="2A6D8678" w:rsidR="000F25DF" w:rsidRDefault="000F25DF">
      <w:pPr>
        <w:pStyle w:val="CommentText"/>
      </w:pPr>
      <w:r>
        <w:rPr>
          <w:rStyle w:val="CommentReference"/>
        </w:rPr>
        <w:annotationRef/>
      </w:r>
      <w:r>
        <w:t>Need to add what the black squares 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E085CE" w15:done="0"/>
  <w15:commentEx w15:paraId="7C2BDBEE" w15:done="1"/>
  <w15:commentEx w15:paraId="6576C6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085CE" w16cid:durableId="221CD8DF"/>
  <w16cid:commentId w16cid:paraId="6576C629" w16cid:durableId="221CDAA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4A21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14D0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A0E6F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8D686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8BCCD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A704A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2CD84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3CBB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1EF3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4A2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0D34240"/>
    <w:multiLevelType w:val="multilevel"/>
    <w:tmpl w:val="856CEC08"/>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473621"/>
    <w:multiLevelType w:val="hybridMultilevel"/>
    <w:tmpl w:val="E5DE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773F6C"/>
    <w:multiLevelType w:val="hybridMultilevel"/>
    <w:tmpl w:val="422CF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573B5F"/>
    <w:multiLevelType w:val="hybridMultilevel"/>
    <w:tmpl w:val="9672F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6B5694"/>
    <w:multiLevelType w:val="multilevel"/>
    <w:tmpl w:val="8BFE0BD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BED79E9"/>
    <w:multiLevelType w:val="hybridMultilevel"/>
    <w:tmpl w:val="C442A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3"/>
  </w:num>
  <w:num w:numId="13">
    <w:abstractNumId w:val="15"/>
  </w:num>
  <w:num w:numId="14">
    <w:abstractNumId w:val="11"/>
  </w:num>
  <w:num w:numId="15">
    <w:abstractNumId w:val="14"/>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P. Babin">
    <w15:presenceInfo w15:providerId="None" w15:userId="Daniel P. Babin"/>
  </w15:person>
  <w15:person w15:author="Denise K Kulhanek">
    <w15:presenceInfo w15:providerId="None" w15:userId="Denise K Kulhan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E6E"/>
    <w:rsid w:val="00003A3B"/>
    <w:rsid w:val="00005835"/>
    <w:rsid w:val="00012244"/>
    <w:rsid w:val="000123A7"/>
    <w:rsid w:val="00021969"/>
    <w:rsid w:val="00024A07"/>
    <w:rsid w:val="000421C6"/>
    <w:rsid w:val="00055002"/>
    <w:rsid w:val="00073FF0"/>
    <w:rsid w:val="00075FBA"/>
    <w:rsid w:val="0007682B"/>
    <w:rsid w:val="00086759"/>
    <w:rsid w:val="000A2B23"/>
    <w:rsid w:val="000B6089"/>
    <w:rsid w:val="000B7565"/>
    <w:rsid w:val="000C3D1E"/>
    <w:rsid w:val="000D2AFF"/>
    <w:rsid w:val="000D6BF1"/>
    <w:rsid w:val="000E4474"/>
    <w:rsid w:val="000F25DF"/>
    <w:rsid w:val="000F6DBF"/>
    <w:rsid w:val="000F7C7D"/>
    <w:rsid w:val="001077B4"/>
    <w:rsid w:val="0012537E"/>
    <w:rsid w:val="00136F12"/>
    <w:rsid w:val="00150D9E"/>
    <w:rsid w:val="00162867"/>
    <w:rsid w:val="00165587"/>
    <w:rsid w:val="001902FE"/>
    <w:rsid w:val="001D195C"/>
    <w:rsid w:val="001D2BD8"/>
    <w:rsid w:val="001D7276"/>
    <w:rsid w:val="001E31E0"/>
    <w:rsid w:val="001E4E9A"/>
    <w:rsid w:val="001E64BC"/>
    <w:rsid w:val="00204FF8"/>
    <w:rsid w:val="00215907"/>
    <w:rsid w:val="00233E6E"/>
    <w:rsid w:val="0025271A"/>
    <w:rsid w:val="00266625"/>
    <w:rsid w:val="00274EFB"/>
    <w:rsid w:val="002803F6"/>
    <w:rsid w:val="00294BD6"/>
    <w:rsid w:val="002A0E7C"/>
    <w:rsid w:val="002A1774"/>
    <w:rsid w:val="002A7417"/>
    <w:rsid w:val="002B6375"/>
    <w:rsid w:val="002B7F27"/>
    <w:rsid w:val="002C3D49"/>
    <w:rsid w:val="002C51FE"/>
    <w:rsid w:val="002C7FDB"/>
    <w:rsid w:val="002D1ED2"/>
    <w:rsid w:val="002D5C50"/>
    <w:rsid w:val="002E29DE"/>
    <w:rsid w:val="002E785C"/>
    <w:rsid w:val="002F08B7"/>
    <w:rsid w:val="0032418E"/>
    <w:rsid w:val="00324D0D"/>
    <w:rsid w:val="00327932"/>
    <w:rsid w:val="00344B51"/>
    <w:rsid w:val="00345569"/>
    <w:rsid w:val="0036505E"/>
    <w:rsid w:val="003701F2"/>
    <w:rsid w:val="00371C88"/>
    <w:rsid w:val="0037585D"/>
    <w:rsid w:val="00383F56"/>
    <w:rsid w:val="003A00C6"/>
    <w:rsid w:val="003B1530"/>
    <w:rsid w:val="003B5C9B"/>
    <w:rsid w:val="003C103A"/>
    <w:rsid w:val="003C5065"/>
    <w:rsid w:val="003E7C1E"/>
    <w:rsid w:val="003F2F61"/>
    <w:rsid w:val="0040700F"/>
    <w:rsid w:val="00415F9B"/>
    <w:rsid w:val="00421E57"/>
    <w:rsid w:val="0042451A"/>
    <w:rsid w:val="0042688A"/>
    <w:rsid w:val="00441E83"/>
    <w:rsid w:val="00450658"/>
    <w:rsid w:val="00453EE5"/>
    <w:rsid w:val="00454BF5"/>
    <w:rsid w:val="00466BAB"/>
    <w:rsid w:val="0047359A"/>
    <w:rsid w:val="00474DB4"/>
    <w:rsid w:val="00475606"/>
    <w:rsid w:val="00486A9E"/>
    <w:rsid w:val="00494CB7"/>
    <w:rsid w:val="00497FC6"/>
    <w:rsid w:val="004A033D"/>
    <w:rsid w:val="004A5BB8"/>
    <w:rsid w:val="004A79F3"/>
    <w:rsid w:val="004B0074"/>
    <w:rsid w:val="004B3ACD"/>
    <w:rsid w:val="004C4EBE"/>
    <w:rsid w:val="004C7FB4"/>
    <w:rsid w:val="004D5EC6"/>
    <w:rsid w:val="004E78C8"/>
    <w:rsid w:val="005060D9"/>
    <w:rsid w:val="00515C06"/>
    <w:rsid w:val="00516985"/>
    <w:rsid w:val="00520751"/>
    <w:rsid w:val="00532D47"/>
    <w:rsid w:val="00536803"/>
    <w:rsid w:val="00550BAE"/>
    <w:rsid w:val="0057277C"/>
    <w:rsid w:val="00573471"/>
    <w:rsid w:val="00580718"/>
    <w:rsid w:val="00584803"/>
    <w:rsid w:val="005A4450"/>
    <w:rsid w:val="005B659A"/>
    <w:rsid w:val="005D4EF9"/>
    <w:rsid w:val="005D67CC"/>
    <w:rsid w:val="005E0310"/>
    <w:rsid w:val="005F2ED8"/>
    <w:rsid w:val="005F6B68"/>
    <w:rsid w:val="00610589"/>
    <w:rsid w:val="00610D57"/>
    <w:rsid w:val="00611FBE"/>
    <w:rsid w:val="00616C0B"/>
    <w:rsid w:val="00617472"/>
    <w:rsid w:val="006239BD"/>
    <w:rsid w:val="006332D1"/>
    <w:rsid w:val="00640FBC"/>
    <w:rsid w:val="006413CF"/>
    <w:rsid w:val="00642116"/>
    <w:rsid w:val="00652224"/>
    <w:rsid w:val="00665B85"/>
    <w:rsid w:val="006922B4"/>
    <w:rsid w:val="006A4365"/>
    <w:rsid w:val="006C37AF"/>
    <w:rsid w:val="006E5893"/>
    <w:rsid w:val="0070288A"/>
    <w:rsid w:val="007029F6"/>
    <w:rsid w:val="0070537F"/>
    <w:rsid w:val="00707026"/>
    <w:rsid w:val="00707672"/>
    <w:rsid w:val="00711C73"/>
    <w:rsid w:val="00714940"/>
    <w:rsid w:val="00722304"/>
    <w:rsid w:val="00734D0B"/>
    <w:rsid w:val="00736453"/>
    <w:rsid w:val="00741544"/>
    <w:rsid w:val="007416D7"/>
    <w:rsid w:val="00754754"/>
    <w:rsid w:val="007567D4"/>
    <w:rsid w:val="00757336"/>
    <w:rsid w:val="00757B60"/>
    <w:rsid w:val="007637C0"/>
    <w:rsid w:val="00765FC9"/>
    <w:rsid w:val="0077757C"/>
    <w:rsid w:val="00782742"/>
    <w:rsid w:val="00784055"/>
    <w:rsid w:val="0079032A"/>
    <w:rsid w:val="007918DD"/>
    <w:rsid w:val="007A2D8C"/>
    <w:rsid w:val="007C2E90"/>
    <w:rsid w:val="007C37A3"/>
    <w:rsid w:val="007D48CC"/>
    <w:rsid w:val="007D67E3"/>
    <w:rsid w:val="007E4AB9"/>
    <w:rsid w:val="007E5B89"/>
    <w:rsid w:val="007E5C72"/>
    <w:rsid w:val="007F2106"/>
    <w:rsid w:val="007F6813"/>
    <w:rsid w:val="00800CB1"/>
    <w:rsid w:val="00805DF5"/>
    <w:rsid w:val="00811269"/>
    <w:rsid w:val="0082301A"/>
    <w:rsid w:val="0082651C"/>
    <w:rsid w:val="00832996"/>
    <w:rsid w:val="008368E9"/>
    <w:rsid w:val="00845864"/>
    <w:rsid w:val="0085224C"/>
    <w:rsid w:val="008532FA"/>
    <w:rsid w:val="0085603C"/>
    <w:rsid w:val="008568EE"/>
    <w:rsid w:val="008608D7"/>
    <w:rsid w:val="0087442C"/>
    <w:rsid w:val="00887138"/>
    <w:rsid w:val="008A1288"/>
    <w:rsid w:val="008A1EBA"/>
    <w:rsid w:val="008B08BE"/>
    <w:rsid w:val="008B7391"/>
    <w:rsid w:val="008C2DDE"/>
    <w:rsid w:val="008C3AC1"/>
    <w:rsid w:val="008E7463"/>
    <w:rsid w:val="008F56A6"/>
    <w:rsid w:val="00905A8E"/>
    <w:rsid w:val="0090736C"/>
    <w:rsid w:val="00925F62"/>
    <w:rsid w:val="009315D0"/>
    <w:rsid w:val="00931703"/>
    <w:rsid w:val="00940C27"/>
    <w:rsid w:val="0095314F"/>
    <w:rsid w:val="00966555"/>
    <w:rsid w:val="009700B1"/>
    <w:rsid w:val="00985316"/>
    <w:rsid w:val="00994528"/>
    <w:rsid w:val="0099798E"/>
    <w:rsid w:val="009A26DC"/>
    <w:rsid w:val="009A32F4"/>
    <w:rsid w:val="009A5B43"/>
    <w:rsid w:val="009B0D41"/>
    <w:rsid w:val="009B6230"/>
    <w:rsid w:val="009C65EB"/>
    <w:rsid w:val="009E35C6"/>
    <w:rsid w:val="009E3E68"/>
    <w:rsid w:val="009E637E"/>
    <w:rsid w:val="009E6E4F"/>
    <w:rsid w:val="009F29F9"/>
    <w:rsid w:val="00A3030F"/>
    <w:rsid w:val="00A41193"/>
    <w:rsid w:val="00A523FC"/>
    <w:rsid w:val="00A6140D"/>
    <w:rsid w:val="00A65707"/>
    <w:rsid w:val="00A671E1"/>
    <w:rsid w:val="00AB361E"/>
    <w:rsid w:val="00AC7FD8"/>
    <w:rsid w:val="00AD53BD"/>
    <w:rsid w:val="00AD668E"/>
    <w:rsid w:val="00AE769A"/>
    <w:rsid w:val="00B079CC"/>
    <w:rsid w:val="00B26704"/>
    <w:rsid w:val="00B34AFE"/>
    <w:rsid w:val="00B363E8"/>
    <w:rsid w:val="00B36785"/>
    <w:rsid w:val="00B45D8F"/>
    <w:rsid w:val="00B55E4B"/>
    <w:rsid w:val="00B56B33"/>
    <w:rsid w:val="00B573AD"/>
    <w:rsid w:val="00B72387"/>
    <w:rsid w:val="00B775B4"/>
    <w:rsid w:val="00B834EF"/>
    <w:rsid w:val="00B84196"/>
    <w:rsid w:val="00B9354E"/>
    <w:rsid w:val="00B971C6"/>
    <w:rsid w:val="00BB4E05"/>
    <w:rsid w:val="00BB7F64"/>
    <w:rsid w:val="00BC113F"/>
    <w:rsid w:val="00BC187D"/>
    <w:rsid w:val="00BC207F"/>
    <w:rsid w:val="00BE1A4A"/>
    <w:rsid w:val="00C15008"/>
    <w:rsid w:val="00C3012C"/>
    <w:rsid w:val="00C32635"/>
    <w:rsid w:val="00C45408"/>
    <w:rsid w:val="00C60B63"/>
    <w:rsid w:val="00C617C0"/>
    <w:rsid w:val="00C7258A"/>
    <w:rsid w:val="00C8092B"/>
    <w:rsid w:val="00C96E6E"/>
    <w:rsid w:val="00CB6BC2"/>
    <w:rsid w:val="00CC2AE1"/>
    <w:rsid w:val="00CC7BD1"/>
    <w:rsid w:val="00CD35A6"/>
    <w:rsid w:val="00CD6D54"/>
    <w:rsid w:val="00CE50F5"/>
    <w:rsid w:val="00D0282E"/>
    <w:rsid w:val="00D1535A"/>
    <w:rsid w:val="00D2028C"/>
    <w:rsid w:val="00D22D44"/>
    <w:rsid w:val="00D25360"/>
    <w:rsid w:val="00D268FF"/>
    <w:rsid w:val="00D31DB5"/>
    <w:rsid w:val="00D32A1B"/>
    <w:rsid w:val="00D36C0D"/>
    <w:rsid w:val="00D412E9"/>
    <w:rsid w:val="00D4391E"/>
    <w:rsid w:val="00D45A0E"/>
    <w:rsid w:val="00D50F62"/>
    <w:rsid w:val="00D53FF1"/>
    <w:rsid w:val="00D6471D"/>
    <w:rsid w:val="00D860DC"/>
    <w:rsid w:val="00D86D98"/>
    <w:rsid w:val="00D91A4A"/>
    <w:rsid w:val="00D94A06"/>
    <w:rsid w:val="00D969A7"/>
    <w:rsid w:val="00DA572F"/>
    <w:rsid w:val="00DB44ED"/>
    <w:rsid w:val="00DB57CD"/>
    <w:rsid w:val="00DC3DB1"/>
    <w:rsid w:val="00DD25BD"/>
    <w:rsid w:val="00DD5C86"/>
    <w:rsid w:val="00DE335A"/>
    <w:rsid w:val="00E03038"/>
    <w:rsid w:val="00E1311E"/>
    <w:rsid w:val="00E22DEE"/>
    <w:rsid w:val="00E27962"/>
    <w:rsid w:val="00E3480A"/>
    <w:rsid w:val="00E36D72"/>
    <w:rsid w:val="00E3777E"/>
    <w:rsid w:val="00E56054"/>
    <w:rsid w:val="00E93612"/>
    <w:rsid w:val="00E942C5"/>
    <w:rsid w:val="00EA7562"/>
    <w:rsid w:val="00EB41CD"/>
    <w:rsid w:val="00EB65E3"/>
    <w:rsid w:val="00EC2743"/>
    <w:rsid w:val="00EC47C0"/>
    <w:rsid w:val="00F005B1"/>
    <w:rsid w:val="00F046E9"/>
    <w:rsid w:val="00F154CE"/>
    <w:rsid w:val="00F16E2F"/>
    <w:rsid w:val="00F16F69"/>
    <w:rsid w:val="00F219AD"/>
    <w:rsid w:val="00F219CC"/>
    <w:rsid w:val="00F2465C"/>
    <w:rsid w:val="00F27A2D"/>
    <w:rsid w:val="00F27CB9"/>
    <w:rsid w:val="00F36D74"/>
    <w:rsid w:val="00F40EA6"/>
    <w:rsid w:val="00F4604C"/>
    <w:rsid w:val="00F510F1"/>
    <w:rsid w:val="00F6494F"/>
    <w:rsid w:val="00F7134B"/>
    <w:rsid w:val="00F76D1D"/>
    <w:rsid w:val="00F873F3"/>
    <w:rsid w:val="00F938C8"/>
    <w:rsid w:val="00F964F8"/>
    <w:rsid w:val="00FB3BB1"/>
    <w:rsid w:val="00FB3D07"/>
    <w:rsid w:val="00FB40FB"/>
    <w:rsid w:val="00FB4910"/>
    <w:rsid w:val="00FB6DF8"/>
    <w:rsid w:val="00FC28D4"/>
    <w:rsid w:val="00FD05BB"/>
    <w:rsid w:val="00FE37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F0F39F"/>
  <w15:docId w15:val="{E083D094-A2E6-4DC2-96C7-3F2A6C46F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B72387"/>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B7238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B72387"/>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22DEE"/>
    <w:pPr>
      <w:spacing w:after="120"/>
    </w:pPr>
  </w:style>
  <w:style w:type="character" w:styleId="Hyperlink">
    <w:name w:val="Hyperlink"/>
    <w:uiPriority w:val="99"/>
    <w:rsid w:val="007D67E3"/>
    <w:rPr>
      <w:color w:val="0000FF"/>
      <w:u w:val="single"/>
    </w:rPr>
  </w:style>
  <w:style w:type="paragraph" w:styleId="Title">
    <w:name w:val="Title"/>
    <w:basedOn w:val="Normal"/>
    <w:qFormat/>
    <w:rsid w:val="007D67E3"/>
    <w:pPr>
      <w:spacing w:before="240" w:after="60"/>
      <w:jc w:val="center"/>
      <w:outlineLvl w:val="0"/>
    </w:pPr>
    <w:rPr>
      <w:rFonts w:ascii="Arial" w:hAnsi="Arial" w:cs="Arial"/>
      <w:b/>
      <w:bCs/>
      <w:kern w:val="28"/>
      <w:sz w:val="32"/>
      <w:szCs w:val="32"/>
    </w:rPr>
  </w:style>
  <w:style w:type="paragraph" w:customStyle="1" w:styleId="body">
    <w:name w:val="body"/>
    <w:basedOn w:val="Normal"/>
    <w:rsid w:val="00B56B33"/>
    <w:pPr>
      <w:spacing w:before="100" w:beforeAutospacing="1" w:after="100" w:afterAutospacing="1"/>
    </w:pPr>
  </w:style>
  <w:style w:type="paragraph" w:customStyle="1" w:styleId="sans">
    <w:name w:val="sans"/>
    <w:basedOn w:val="Normal"/>
    <w:rsid w:val="00B56B33"/>
    <w:pPr>
      <w:spacing w:before="100" w:beforeAutospacing="1" w:after="100" w:afterAutospacing="1"/>
    </w:pPr>
  </w:style>
  <w:style w:type="character" w:customStyle="1" w:styleId="link">
    <w:name w:val="link"/>
    <w:rsid w:val="00B56B33"/>
  </w:style>
  <w:style w:type="character" w:styleId="FollowedHyperlink">
    <w:name w:val="FollowedHyperlink"/>
    <w:uiPriority w:val="99"/>
    <w:rsid w:val="00266625"/>
    <w:rPr>
      <w:color w:val="954F72"/>
      <w:u w:val="single"/>
    </w:rPr>
  </w:style>
  <w:style w:type="paragraph" w:styleId="NormalWeb">
    <w:name w:val="Normal (Web)"/>
    <w:basedOn w:val="Normal"/>
    <w:uiPriority w:val="99"/>
    <w:unhideWhenUsed/>
    <w:rsid w:val="00754754"/>
    <w:pPr>
      <w:spacing w:before="100" w:beforeAutospacing="1" w:after="100" w:afterAutospacing="1"/>
    </w:pPr>
  </w:style>
  <w:style w:type="paragraph" w:styleId="ListParagraph">
    <w:name w:val="List Paragraph"/>
    <w:basedOn w:val="Normal"/>
    <w:uiPriority w:val="34"/>
    <w:qFormat/>
    <w:rsid w:val="001E31E0"/>
    <w:pPr>
      <w:ind w:left="720"/>
      <w:contextualSpacing/>
    </w:pPr>
  </w:style>
  <w:style w:type="paragraph" w:styleId="BalloonText">
    <w:name w:val="Balloon Text"/>
    <w:basedOn w:val="Normal"/>
    <w:link w:val="BalloonTextChar"/>
    <w:rsid w:val="008B08BE"/>
    <w:rPr>
      <w:sz w:val="18"/>
      <w:szCs w:val="18"/>
    </w:rPr>
  </w:style>
  <w:style w:type="character" w:customStyle="1" w:styleId="BalloonTextChar">
    <w:name w:val="Balloon Text Char"/>
    <w:basedOn w:val="DefaultParagraphFont"/>
    <w:link w:val="BalloonText"/>
    <w:rsid w:val="008B08BE"/>
    <w:rPr>
      <w:sz w:val="18"/>
      <w:szCs w:val="18"/>
    </w:rPr>
  </w:style>
  <w:style w:type="character" w:styleId="CommentReference">
    <w:name w:val="annotation reference"/>
    <w:basedOn w:val="DefaultParagraphFont"/>
    <w:rsid w:val="008B08BE"/>
    <w:rPr>
      <w:sz w:val="16"/>
      <w:szCs w:val="16"/>
    </w:rPr>
  </w:style>
  <w:style w:type="paragraph" w:styleId="CommentText">
    <w:name w:val="annotation text"/>
    <w:basedOn w:val="Normal"/>
    <w:link w:val="CommentTextChar"/>
    <w:rsid w:val="008B08BE"/>
    <w:rPr>
      <w:sz w:val="20"/>
      <w:szCs w:val="20"/>
    </w:rPr>
  </w:style>
  <w:style w:type="character" w:customStyle="1" w:styleId="CommentTextChar">
    <w:name w:val="Comment Text Char"/>
    <w:basedOn w:val="DefaultParagraphFont"/>
    <w:link w:val="CommentText"/>
    <w:rsid w:val="008B08BE"/>
  </w:style>
  <w:style w:type="paragraph" w:styleId="CommentSubject">
    <w:name w:val="annotation subject"/>
    <w:basedOn w:val="CommentText"/>
    <w:next w:val="CommentText"/>
    <w:link w:val="CommentSubjectChar"/>
    <w:rsid w:val="008B08BE"/>
    <w:rPr>
      <w:b/>
      <w:bCs/>
    </w:rPr>
  </w:style>
  <w:style w:type="character" w:customStyle="1" w:styleId="CommentSubjectChar">
    <w:name w:val="Comment Subject Char"/>
    <w:basedOn w:val="CommentTextChar"/>
    <w:link w:val="CommentSubject"/>
    <w:rsid w:val="008B08BE"/>
    <w:rPr>
      <w:b/>
      <w:bCs/>
    </w:rPr>
  </w:style>
  <w:style w:type="paragraph" w:styleId="Revision">
    <w:name w:val="Revision"/>
    <w:hidden/>
    <w:uiPriority w:val="99"/>
    <w:semiHidden/>
    <w:rsid w:val="0070288A"/>
    <w:rPr>
      <w:sz w:val="24"/>
      <w:szCs w:val="24"/>
    </w:rPr>
  </w:style>
  <w:style w:type="paragraph" w:customStyle="1" w:styleId="msonormal0">
    <w:name w:val="msonormal"/>
    <w:basedOn w:val="Normal"/>
    <w:rsid w:val="00580718"/>
    <w:pPr>
      <w:spacing w:before="100" w:beforeAutospacing="1" w:after="100" w:afterAutospacing="1"/>
    </w:pPr>
  </w:style>
  <w:style w:type="character" w:styleId="UnresolvedMention">
    <w:name w:val="Unresolved Mention"/>
    <w:basedOn w:val="DefaultParagraphFont"/>
    <w:uiPriority w:val="99"/>
    <w:semiHidden/>
    <w:unhideWhenUsed/>
    <w:rsid w:val="00EB41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6637">
      <w:bodyDiv w:val="1"/>
      <w:marLeft w:val="0"/>
      <w:marRight w:val="0"/>
      <w:marTop w:val="0"/>
      <w:marBottom w:val="0"/>
      <w:divBdr>
        <w:top w:val="none" w:sz="0" w:space="0" w:color="auto"/>
        <w:left w:val="none" w:sz="0" w:space="0" w:color="auto"/>
        <w:bottom w:val="none" w:sz="0" w:space="0" w:color="auto"/>
        <w:right w:val="none" w:sz="0" w:space="0" w:color="auto"/>
      </w:divBdr>
    </w:div>
    <w:div w:id="86116589">
      <w:bodyDiv w:val="1"/>
      <w:marLeft w:val="0"/>
      <w:marRight w:val="0"/>
      <w:marTop w:val="0"/>
      <w:marBottom w:val="0"/>
      <w:divBdr>
        <w:top w:val="none" w:sz="0" w:space="0" w:color="auto"/>
        <w:left w:val="none" w:sz="0" w:space="0" w:color="auto"/>
        <w:bottom w:val="none" w:sz="0" w:space="0" w:color="auto"/>
        <w:right w:val="none" w:sz="0" w:space="0" w:color="auto"/>
      </w:divBdr>
    </w:div>
    <w:div w:id="249193300">
      <w:bodyDiv w:val="1"/>
      <w:marLeft w:val="0"/>
      <w:marRight w:val="0"/>
      <w:marTop w:val="0"/>
      <w:marBottom w:val="0"/>
      <w:divBdr>
        <w:top w:val="none" w:sz="0" w:space="0" w:color="auto"/>
        <w:left w:val="none" w:sz="0" w:space="0" w:color="auto"/>
        <w:bottom w:val="none" w:sz="0" w:space="0" w:color="auto"/>
        <w:right w:val="none" w:sz="0" w:space="0" w:color="auto"/>
      </w:divBdr>
    </w:div>
    <w:div w:id="296574123">
      <w:bodyDiv w:val="1"/>
      <w:marLeft w:val="0"/>
      <w:marRight w:val="0"/>
      <w:marTop w:val="0"/>
      <w:marBottom w:val="0"/>
      <w:divBdr>
        <w:top w:val="none" w:sz="0" w:space="0" w:color="auto"/>
        <w:left w:val="none" w:sz="0" w:space="0" w:color="auto"/>
        <w:bottom w:val="none" w:sz="0" w:space="0" w:color="auto"/>
        <w:right w:val="none" w:sz="0" w:space="0" w:color="auto"/>
      </w:divBdr>
    </w:div>
    <w:div w:id="334842003">
      <w:bodyDiv w:val="1"/>
      <w:marLeft w:val="0"/>
      <w:marRight w:val="0"/>
      <w:marTop w:val="0"/>
      <w:marBottom w:val="0"/>
      <w:divBdr>
        <w:top w:val="none" w:sz="0" w:space="0" w:color="auto"/>
        <w:left w:val="none" w:sz="0" w:space="0" w:color="auto"/>
        <w:bottom w:val="none" w:sz="0" w:space="0" w:color="auto"/>
        <w:right w:val="none" w:sz="0" w:space="0" w:color="auto"/>
      </w:divBdr>
    </w:div>
    <w:div w:id="452988950">
      <w:bodyDiv w:val="1"/>
      <w:marLeft w:val="0"/>
      <w:marRight w:val="0"/>
      <w:marTop w:val="0"/>
      <w:marBottom w:val="0"/>
      <w:divBdr>
        <w:top w:val="none" w:sz="0" w:space="0" w:color="auto"/>
        <w:left w:val="none" w:sz="0" w:space="0" w:color="auto"/>
        <w:bottom w:val="none" w:sz="0" w:space="0" w:color="auto"/>
        <w:right w:val="none" w:sz="0" w:space="0" w:color="auto"/>
      </w:divBdr>
    </w:div>
    <w:div w:id="545023997">
      <w:bodyDiv w:val="1"/>
      <w:marLeft w:val="0"/>
      <w:marRight w:val="0"/>
      <w:marTop w:val="0"/>
      <w:marBottom w:val="0"/>
      <w:divBdr>
        <w:top w:val="none" w:sz="0" w:space="0" w:color="auto"/>
        <w:left w:val="none" w:sz="0" w:space="0" w:color="auto"/>
        <w:bottom w:val="none" w:sz="0" w:space="0" w:color="auto"/>
        <w:right w:val="none" w:sz="0" w:space="0" w:color="auto"/>
      </w:divBdr>
    </w:div>
    <w:div w:id="545408924">
      <w:bodyDiv w:val="1"/>
      <w:marLeft w:val="0"/>
      <w:marRight w:val="0"/>
      <w:marTop w:val="0"/>
      <w:marBottom w:val="0"/>
      <w:divBdr>
        <w:top w:val="none" w:sz="0" w:space="0" w:color="auto"/>
        <w:left w:val="none" w:sz="0" w:space="0" w:color="auto"/>
        <w:bottom w:val="none" w:sz="0" w:space="0" w:color="auto"/>
        <w:right w:val="none" w:sz="0" w:space="0" w:color="auto"/>
      </w:divBdr>
    </w:div>
    <w:div w:id="545993187">
      <w:bodyDiv w:val="1"/>
      <w:marLeft w:val="0"/>
      <w:marRight w:val="0"/>
      <w:marTop w:val="0"/>
      <w:marBottom w:val="0"/>
      <w:divBdr>
        <w:top w:val="none" w:sz="0" w:space="0" w:color="auto"/>
        <w:left w:val="none" w:sz="0" w:space="0" w:color="auto"/>
        <w:bottom w:val="none" w:sz="0" w:space="0" w:color="auto"/>
        <w:right w:val="none" w:sz="0" w:space="0" w:color="auto"/>
      </w:divBdr>
    </w:div>
    <w:div w:id="552422698">
      <w:bodyDiv w:val="1"/>
      <w:marLeft w:val="0"/>
      <w:marRight w:val="0"/>
      <w:marTop w:val="0"/>
      <w:marBottom w:val="0"/>
      <w:divBdr>
        <w:top w:val="none" w:sz="0" w:space="0" w:color="auto"/>
        <w:left w:val="none" w:sz="0" w:space="0" w:color="auto"/>
        <w:bottom w:val="none" w:sz="0" w:space="0" w:color="auto"/>
        <w:right w:val="none" w:sz="0" w:space="0" w:color="auto"/>
      </w:divBdr>
    </w:div>
    <w:div w:id="594554719">
      <w:bodyDiv w:val="1"/>
      <w:marLeft w:val="0"/>
      <w:marRight w:val="0"/>
      <w:marTop w:val="0"/>
      <w:marBottom w:val="0"/>
      <w:divBdr>
        <w:top w:val="none" w:sz="0" w:space="0" w:color="auto"/>
        <w:left w:val="none" w:sz="0" w:space="0" w:color="auto"/>
        <w:bottom w:val="none" w:sz="0" w:space="0" w:color="auto"/>
        <w:right w:val="none" w:sz="0" w:space="0" w:color="auto"/>
      </w:divBdr>
    </w:div>
    <w:div w:id="604927746">
      <w:bodyDiv w:val="1"/>
      <w:marLeft w:val="0"/>
      <w:marRight w:val="0"/>
      <w:marTop w:val="0"/>
      <w:marBottom w:val="0"/>
      <w:divBdr>
        <w:top w:val="none" w:sz="0" w:space="0" w:color="auto"/>
        <w:left w:val="none" w:sz="0" w:space="0" w:color="auto"/>
        <w:bottom w:val="none" w:sz="0" w:space="0" w:color="auto"/>
        <w:right w:val="none" w:sz="0" w:space="0" w:color="auto"/>
      </w:divBdr>
    </w:div>
    <w:div w:id="610628978">
      <w:bodyDiv w:val="1"/>
      <w:marLeft w:val="0"/>
      <w:marRight w:val="0"/>
      <w:marTop w:val="0"/>
      <w:marBottom w:val="0"/>
      <w:divBdr>
        <w:top w:val="none" w:sz="0" w:space="0" w:color="auto"/>
        <w:left w:val="none" w:sz="0" w:space="0" w:color="auto"/>
        <w:bottom w:val="none" w:sz="0" w:space="0" w:color="auto"/>
        <w:right w:val="none" w:sz="0" w:space="0" w:color="auto"/>
      </w:divBdr>
    </w:div>
    <w:div w:id="614095391">
      <w:bodyDiv w:val="1"/>
      <w:marLeft w:val="0"/>
      <w:marRight w:val="0"/>
      <w:marTop w:val="0"/>
      <w:marBottom w:val="0"/>
      <w:divBdr>
        <w:top w:val="none" w:sz="0" w:space="0" w:color="auto"/>
        <w:left w:val="none" w:sz="0" w:space="0" w:color="auto"/>
        <w:bottom w:val="none" w:sz="0" w:space="0" w:color="auto"/>
        <w:right w:val="none" w:sz="0" w:space="0" w:color="auto"/>
      </w:divBdr>
    </w:div>
    <w:div w:id="670647908">
      <w:bodyDiv w:val="1"/>
      <w:marLeft w:val="0"/>
      <w:marRight w:val="0"/>
      <w:marTop w:val="0"/>
      <w:marBottom w:val="0"/>
      <w:divBdr>
        <w:top w:val="none" w:sz="0" w:space="0" w:color="auto"/>
        <w:left w:val="none" w:sz="0" w:space="0" w:color="auto"/>
        <w:bottom w:val="none" w:sz="0" w:space="0" w:color="auto"/>
        <w:right w:val="none" w:sz="0" w:space="0" w:color="auto"/>
      </w:divBdr>
    </w:div>
    <w:div w:id="685524544">
      <w:bodyDiv w:val="1"/>
      <w:marLeft w:val="0"/>
      <w:marRight w:val="0"/>
      <w:marTop w:val="0"/>
      <w:marBottom w:val="0"/>
      <w:divBdr>
        <w:top w:val="none" w:sz="0" w:space="0" w:color="auto"/>
        <w:left w:val="none" w:sz="0" w:space="0" w:color="auto"/>
        <w:bottom w:val="none" w:sz="0" w:space="0" w:color="auto"/>
        <w:right w:val="none" w:sz="0" w:space="0" w:color="auto"/>
      </w:divBdr>
    </w:div>
    <w:div w:id="954794146">
      <w:bodyDiv w:val="1"/>
      <w:marLeft w:val="0"/>
      <w:marRight w:val="0"/>
      <w:marTop w:val="0"/>
      <w:marBottom w:val="0"/>
      <w:divBdr>
        <w:top w:val="none" w:sz="0" w:space="0" w:color="auto"/>
        <w:left w:val="none" w:sz="0" w:space="0" w:color="auto"/>
        <w:bottom w:val="none" w:sz="0" w:space="0" w:color="auto"/>
        <w:right w:val="none" w:sz="0" w:space="0" w:color="auto"/>
      </w:divBdr>
    </w:div>
    <w:div w:id="981082798">
      <w:bodyDiv w:val="1"/>
      <w:marLeft w:val="0"/>
      <w:marRight w:val="0"/>
      <w:marTop w:val="0"/>
      <w:marBottom w:val="0"/>
      <w:divBdr>
        <w:top w:val="none" w:sz="0" w:space="0" w:color="auto"/>
        <w:left w:val="none" w:sz="0" w:space="0" w:color="auto"/>
        <w:bottom w:val="none" w:sz="0" w:space="0" w:color="auto"/>
        <w:right w:val="none" w:sz="0" w:space="0" w:color="auto"/>
      </w:divBdr>
    </w:div>
    <w:div w:id="990327758">
      <w:bodyDiv w:val="1"/>
      <w:marLeft w:val="0"/>
      <w:marRight w:val="0"/>
      <w:marTop w:val="0"/>
      <w:marBottom w:val="0"/>
      <w:divBdr>
        <w:top w:val="none" w:sz="0" w:space="0" w:color="auto"/>
        <w:left w:val="none" w:sz="0" w:space="0" w:color="auto"/>
        <w:bottom w:val="none" w:sz="0" w:space="0" w:color="auto"/>
        <w:right w:val="none" w:sz="0" w:space="0" w:color="auto"/>
      </w:divBdr>
    </w:div>
    <w:div w:id="1028608166">
      <w:bodyDiv w:val="1"/>
      <w:marLeft w:val="0"/>
      <w:marRight w:val="0"/>
      <w:marTop w:val="0"/>
      <w:marBottom w:val="0"/>
      <w:divBdr>
        <w:top w:val="none" w:sz="0" w:space="0" w:color="auto"/>
        <w:left w:val="none" w:sz="0" w:space="0" w:color="auto"/>
        <w:bottom w:val="none" w:sz="0" w:space="0" w:color="auto"/>
        <w:right w:val="none" w:sz="0" w:space="0" w:color="auto"/>
      </w:divBdr>
    </w:div>
    <w:div w:id="1044938693">
      <w:bodyDiv w:val="1"/>
      <w:marLeft w:val="0"/>
      <w:marRight w:val="0"/>
      <w:marTop w:val="0"/>
      <w:marBottom w:val="0"/>
      <w:divBdr>
        <w:top w:val="none" w:sz="0" w:space="0" w:color="auto"/>
        <w:left w:val="none" w:sz="0" w:space="0" w:color="auto"/>
        <w:bottom w:val="none" w:sz="0" w:space="0" w:color="auto"/>
        <w:right w:val="none" w:sz="0" w:space="0" w:color="auto"/>
      </w:divBdr>
    </w:div>
    <w:div w:id="1047416486">
      <w:bodyDiv w:val="1"/>
      <w:marLeft w:val="0"/>
      <w:marRight w:val="0"/>
      <w:marTop w:val="0"/>
      <w:marBottom w:val="0"/>
      <w:divBdr>
        <w:top w:val="none" w:sz="0" w:space="0" w:color="auto"/>
        <w:left w:val="none" w:sz="0" w:space="0" w:color="auto"/>
        <w:bottom w:val="none" w:sz="0" w:space="0" w:color="auto"/>
        <w:right w:val="none" w:sz="0" w:space="0" w:color="auto"/>
      </w:divBdr>
    </w:div>
    <w:div w:id="1105997934">
      <w:bodyDiv w:val="1"/>
      <w:marLeft w:val="0"/>
      <w:marRight w:val="0"/>
      <w:marTop w:val="0"/>
      <w:marBottom w:val="0"/>
      <w:divBdr>
        <w:top w:val="none" w:sz="0" w:space="0" w:color="auto"/>
        <w:left w:val="none" w:sz="0" w:space="0" w:color="auto"/>
        <w:bottom w:val="none" w:sz="0" w:space="0" w:color="auto"/>
        <w:right w:val="none" w:sz="0" w:space="0" w:color="auto"/>
      </w:divBdr>
    </w:div>
    <w:div w:id="1114789169">
      <w:bodyDiv w:val="1"/>
      <w:marLeft w:val="0"/>
      <w:marRight w:val="0"/>
      <w:marTop w:val="0"/>
      <w:marBottom w:val="0"/>
      <w:divBdr>
        <w:top w:val="none" w:sz="0" w:space="0" w:color="auto"/>
        <w:left w:val="none" w:sz="0" w:space="0" w:color="auto"/>
        <w:bottom w:val="none" w:sz="0" w:space="0" w:color="auto"/>
        <w:right w:val="none" w:sz="0" w:space="0" w:color="auto"/>
      </w:divBdr>
    </w:div>
    <w:div w:id="1172255150">
      <w:bodyDiv w:val="1"/>
      <w:marLeft w:val="0"/>
      <w:marRight w:val="0"/>
      <w:marTop w:val="0"/>
      <w:marBottom w:val="0"/>
      <w:divBdr>
        <w:top w:val="none" w:sz="0" w:space="0" w:color="auto"/>
        <w:left w:val="none" w:sz="0" w:space="0" w:color="auto"/>
        <w:bottom w:val="none" w:sz="0" w:space="0" w:color="auto"/>
        <w:right w:val="none" w:sz="0" w:space="0" w:color="auto"/>
      </w:divBdr>
    </w:div>
    <w:div w:id="1187447178">
      <w:bodyDiv w:val="1"/>
      <w:marLeft w:val="0"/>
      <w:marRight w:val="0"/>
      <w:marTop w:val="0"/>
      <w:marBottom w:val="0"/>
      <w:divBdr>
        <w:top w:val="none" w:sz="0" w:space="0" w:color="auto"/>
        <w:left w:val="none" w:sz="0" w:space="0" w:color="auto"/>
        <w:bottom w:val="none" w:sz="0" w:space="0" w:color="auto"/>
        <w:right w:val="none" w:sz="0" w:space="0" w:color="auto"/>
      </w:divBdr>
    </w:div>
    <w:div w:id="1222057370">
      <w:bodyDiv w:val="1"/>
      <w:marLeft w:val="0"/>
      <w:marRight w:val="0"/>
      <w:marTop w:val="0"/>
      <w:marBottom w:val="0"/>
      <w:divBdr>
        <w:top w:val="none" w:sz="0" w:space="0" w:color="auto"/>
        <w:left w:val="none" w:sz="0" w:space="0" w:color="auto"/>
        <w:bottom w:val="none" w:sz="0" w:space="0" w:color="auto"/>
        <w:right w:val="none" w:sz="0" w:space="0" w:color="auto"/>
      </w:divBdr>
    </w:div>
    <w:div w:id="1299797125">
      <w:bodyDiv w:val="1"/>
      <w:marLeft w:val="0"/>
      <w:marRight w:val="0"/>
      <w:marTop w:val="0"/>
      <w:marBottom w:val="0"/>
      <w:divBdr>
        <w:top w:val="none" w:sz="0" w:space="0" w:color="auto"/>
        <w:left w:val="none" w:sz="0" w:space="0" w:color="auto"/>
        <w:bottom w:val="none" w:sz="0" w:space="0" w:color="auto"/>
        <w:right w:val="none" w:sz="0" w:space="0" w:color="auto"/>
      </w:divBdr>
    </w:div>
    <w:div w:id="1332758277">
      <w:bodyDiv w:val="1"/>
      <w:marLeft w:val="0"/>
      <w:marRight w:val="0"/>
      <w:marTop w:val="0"/>
      <w:marBottom w:val="0"/>
      <w:divBdr>
        <w:top w:val="none" w:sz="0" w:space="0" w:color="auto"/>
        <w:left w:val="none" w:sz="0" w:space="0" w:color="auto"/>
        <w:bottom w:val="none" w:sz="0" w:space="0" w:color="auto"/>
        <w:right w:val="none" w:sz="0" w:space="0" w:color="auto"/>
      </w:divBdr>
    </w:div>
    <w:div w:id="1355108385">
      <w:bodyDiv w:val="1"/>
      <w:marLeft w:val="0"/>
      <w:marRight w:val="0"/>
      <w:marTop w:val="0"/>
      <w:marBottom w:val="0"/>
      <w:divBdr>
        <w:top w:val="none" w:sz="0" w:space="0" w:color="auto"/>
        <w:left w:val="none" w:sz="0" w:space="0" w:color="auto"/>
        <w:bottom w:val="none" w:sz="0" w:space="0" w:color="auto"/>
        <w:right w:val="none" w:sz="0" w:space="0" w:color="auto"/>
      </w:divBdr>
    </w:div>
    <w:div w:id="1370835486">
      <w:bodyDiv w:val="1"/>
      <w:marLeft w:val="0"/>
      <w:marRight w:val="0"/>
      <w:marTop w:val="0"/>
      <w:marBottom w:val="0"/>
      <w:divBdr>
        <w:top w:val="none" w:sz="0" w:space="0" w:color="auto"/>
        <w:left w:val="none" w:sz="0" w:space="0" w:color="auto"/>
        <w:bottom w:val="none" w:sz="0" w:space="0" w:color="auto"/>
        <w:right w:val="none" w:sz="0" w:space="0" w:color="auto"/>
      </w:divBdr>
    </w:div>
    <w:div w:id="1390374199">
      <w:bodyDiv w:val="1"/>
      <w:marLeft w:val="0"/>
      <w:marRight w:val="0"/>
      <w:marTop w:val="0"/>
      <w:marBottom w:val="0"/>
      <w:divBdr>
        <w:top w:val="none" w:sz="0" w:space="0" w:color="auto"/>
        <w:left w:val="none" w:sz="0" w:space="0" w:color="auto"/>
        <w:bottom w:val="none" w:sz="0" w:space="0" w:color="auto"/>
        <w:right w:val="none" w:sz="0" w:space="0" w:color="auto"/>
      </w:divBdr>
    </w:div>
    <w:div w:id="1399478666">
      <w:bodyDiv w:val="1"/>
      <w:marLeft w:val="0"/>
      <w:marRight w:val="0"/>
      <w:marTop w:val="0"/>
      <w:marBottom w:val="0"/>
      <w:divBdr>
        <w:top w:val="none" w:sz="0" w:space="0" w:color="auto"/>
        <w:left w:val="none" w:sz="0" w:space="0" w:color="auto"/>
        <w:bottom w:val="none" w:sz="0" w:space="0" w:color="auto"/>
        <w:right w:val="none" w:sz="0" w:space="0" w:color="auto"/>
      </w:divBdr>
    </w:div>
    <w:div w:id="1411997289">
      <w:bodyDiv w:val="1"/>
      <w:marLeft w:val="0"/>
      <w:marRight w:val="0"/>
      <w:marTop w:val="0"/>
      <w:marBottom w:val="0"/>
      <w:divBdr>
        <w:top w:val="none" w:sz="0" w:space="0" w:color="auto"/>
        <w:left w:val="none" w:sz="0" w:space="0" w:color="auto"/>
        <w:bottom w:val="none" w:sz="0" w:space="0" w:color="auto"/>
        <w:right w:val="none" w:sz="0" w:space="0" w:color="auto"/>
      </w:divBdr>
    </w:div>
    <w:div w:id="1429278966">
      <w:bodyDiv w:val="1"/>
      <w:marLeft w:val="0"/>
      <w:marRight w:val="0"/>
      <w:marTop w:val="0"/>
      <w:marBottom w:val="0"/>
      <w:divBdr>
        <w:top w:val="none" w:sz="0" w:space="0" w:color="auto"/>
        <w:left w:val="none" w:sz="0" w:space="0" w:color="auto"/>
        <w:bottom w:val="none" w:sz="0" w:space="0" w:color="auto"/>
        <w:right w:val="none" w:sz="0" w:space="0" w:color="auto"/>
      </w:divBdr>
    </w:div>
    <w:div w:id="1438480324">
      <w:bodyDiv w:val="1"/>
      <w:marLeft w:val="0"/>
      <w:marRight w:val="0"/>
      <w:marTop w:val="0"/>
      <w:marBottom w:val="0"/>
      <w:divBdr>
        <w:top w:val="none" w:sz="0" w:space="0" w:color="auto"/>
        <w:left w:val="none" w:sz="0" w:space="0" w:color="auto"/>
        <w:bottom w:val="none" w:sz="0" w:space="0" w:color="auto"/>
        <w:right w:val="none" w:sz="0" w:space="0" w:color="auto"/>
      </w:divBdr>
    </w:div>
    <w:div w:id="1588029208">
      <w:bodyDiv w:val="1"/>
      <w:marLeft w:val="0"/>
      <w:marRight w:val="0"/>
      <w:marTop w:val="0"/>
      <w:marBottom w:val="0"/>
      <w:divBdr>
        <w:top w:val="none" w:sz="0" w:space="0" w:color="auto"/>
        <w:left w:val="none" w:sz="0" w:space="0" w:color="auto"/>
        <w:bottom w:val="none" w:sz="0" w:space="0" w:color="auto"/>
        <w:right w:val="none" w:sz="0" w:space="0" w:color="auto"/>
      </w:divBdr>
    </w:div>
    <w:div w:id="1606839250">
      <w:bodyDiv w:val="1"/>
      <w:marLeft w:val="0"/>
      <w:marRight w:val="0"/>
      <w:marTop w:val="0"/>
      <w:marBottom w:val="0"/>
      <w:divBdr>
        <w:top w:val="none" w:sz="0" w:space="0" w:color="auto"/>
        <w:left w:val="none" w:sz="0" w:space="0" w:color="auto"/>
        <w:bottom w:val="none" w:sz="0" w:space="0" w:color="auto"/>
        <w:right w:val="none" w:sz="0" w:space="0" w:color="auto"/>
      </w:divBdr>
    </w:div>
    <w:div w:id="1622767255">
      <w:bodyDiv w:val="1"/>
      <w:marLeft w:val="0"/>
      <w:marRight w:val="0"/>
      <w:marTop w:val="0"/>
      <w:marBottom w:val="0"/>
      <w:divBdr>
        <w:top w:val="none" w:sz="0" w:space="0" w:color="auto"/>
        <w:left w:val="none" w:sz="0" w:space="0" w:color="auto"/>
        <w:bottom w:val="none" w:sz="0" w:space="0" w:color="auto"/>
        <w:right w:val="none" w:sz="0" w:space="0" w:color="auto"/>
      </w:divBdr>
    </w:div>
    <w:div w:id="1669406539">
      <w:bodyDiv w:val="1"/>
      <w:marLeft w:val="0"/>
      <w:marRight w:val="0"/>
      <w:marTop w:val="0"/>
      <w:marBottom w:val="0"/>
      <w:divBdr>
        <w:top w:val="none" w:sz="0" w:space="0" w:color="auto"/>
        <w:left w:val="none" w:sz="0" w:space="0" w:color="auto"/>
        <w:bottom w:val="none" w:sz="0" w:space="0" w:color="auto"/>
        <w:right w:val="none" w:sz="0" w:space="0" w:color="auto"/>
      </w:divBdr>
    </w:div>
    <w:div w:id="1672178617">
      <w:bodyDiv w:val="1"/>
      <w:marLeft w:val="0"/>
      <w:marRight w:val="0"/>
      <w:marTop w:val="0"/>
      <w:marBottom w:val="0"/>
      <w:divBdr>
        <w:top w:val="none" w:sz="0" w:space="0" w:color="auto"/>
        <w:left w:val="none" w:sz="0" w:space="0" w:color="auto"/>
        <w:bottom w:val="none" w:sz="0" w:space="0" w:color="auto"/>
        <w:right w:val="none" w:sz="0" w:space="0" w:color="auto"/>
      </w:divBdr>
      <w:divsChild>
        <w:div w:id="939262365">
          <w:marLeft w:val="0"/>
          <w:marRight w:val="0"/>
          <w:marTop w:val="0"/>
          <w:marBottom w:val="300"/>
          <w:divBdr>
            <w:top w:val="single" w:sz="6" w:space="7" w:color="E3E3E3"/>
            <w:left w:val="single" w:sz="6" w:space="7" w:color="E3E3E3"/>
            <w:bottom w:val="single" w:sz="6" w:space="7" w:color="E3E3E3"/>
            <w:right w:val="single" w:sz="6" w:space="7" w:color="E3E3E3"/>
          </w:divBdr>
          <w:divsChild>
            <w:div w:id="1668827296">
              <w:marLeft w:val="0"/>
              <w:marRight w:val="0"/>
              <w:marTop w:val="0"/>
              <w:marBottom w:val="0"/>
              <w:divBdr>
                <w:top w:val="none" w:sz="0" w:space="0" w:color="auto"/>
                <w:left w:val="none" w:sz="0" w:space="0" w:color="auto"/>
                <w:bottom w:val="none" w:sz="0" w:space="0" w:color="auto"/>
                <w:right w:val="none" w:sz="0" w:space="0" w:color="auto"/>
              </w:divBdr>
              <w:divsChild>
                <w:div w:id="6243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1782">
          <w:marLeft w:val="0"/>
          <w:marRight w:val="0"/>
          <w:marTop w:val="0"/>
          <w:marBottom w:val="300"/>
          <w:divBdr>
            <w:top w:val="single" w:sz="6" w:space="7" w:color="E3E3E3"/>
            <w:left w:val="single" w:sz="6" w:space="7" w:color="E3E3E3"/>
            <w:bottom w:val="single" w:sz="6" w:space="7" w:color="E3E3E3"/>
            <w:right w:val="single" w:sz="6" w:space="7" w:color="E3E3E3"/>
          </w:divBdr>
          <w:divsChild>
            <w:div w:id="603000449">
              <w:marLeft w:val="0"/>
              <w:marRight w:val="0"/>
              <w:marTop w:val="0"/>
              <w:marBottom w:val="0"/>
              <w:divBdr>
                <w:top w:val="none" w:sz="0" w:space="0" w:color="auto"/>
                <w:left w:val="none" w:sz="0" w:space="0" w:color="auto"/>
                <w:bottom w:val="none" w:sz="0" w:space="0" w:color="auto"/>
                <w:right w:val="none" w:sz="0" w:space="0" w:color="auto"/>
              </w:divBdr>
              <w:divsChild>
                <w:div w:id="1055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42080">
      <w:bodyDiv w:val="1"/>
      <w:marLeft w:val="0"/>
      <w:marRight w:val="0"/>
      <w:marTop w:val="0"/>
      <w:marBottom w:val="0"/>
      <w:divBdr>
        <w:top w:val="none" w:sz="0" w:space="0" w:color="auto"/>
        <w:left w:val="none" w:sz="0" w:space="0" w:color="auto"/>
        <w:bottom w:val="none" w:sz="0" w:space="0" w:color="auto"/>
        <w:right w:val="none" w:sz="0" w:space="0" w:color="auto"/>
      </w:divBdr>
    </w:div>
    <w:div w:id="1686396875">
      <w:bodyDiv w:val="1"/>
      <w:marLeft w:val="0"/>
      <w:marRight w:val="0"/>
      <w:marTop w:val="0"/>
      <w:marBottom w:val="0"/>
      <w:divBdr>
        <w:top w:val="none" w:sz="0" w:space="0" w:color="auto"/>
        <w:left w:val="none" w:sz="0" w:space="0" w:color="auto"/>
        <w:bottom w:val="none" w:sz="0" w:space="0" w:color="auto"/>
        <w:right w:val="none" w:sz="0" w:space="0" w:color="auto"/>
      </w:divBdr>
    </w:div>
    <w:div w:id="1779713639">
      <w:bodyDiv w:val="1"/>
      <w:marLeft w:val="0"/>
      <w:marRight w:val="0"/>
      <w:marTop w:val="0"/>
      <w:marBottom w:val="0"/>
      <w:divBdr>
        <w:top w:val="none" w:sz="0" w:space="0" w:color="auto"/>
        <w:left w:val="none" w:sz="0" w:space="0" w:color="auto"/>
        <w:bottom w:val="none" w:sz="0" w:space="0" w:color="auto"/>
        <w:right w:val="none" w:sz="0" w:space="0" w:color="auto"/>
      </w:divBdr>
    </w:div>
    <w:div w:id="1784575534">
      <w:bodyDiv w:val="1"/>
      <w:marLeft w:val="0"/>
      <w:marRight w:val="0"/>
      <w:marTop w:val="0"/>
      <w:marBottom w:val="0"/>
      <w:divBdr>
        <w:top w:val="none" w:sz="0" w:space="0" w:color="auto"/>
        <w:left w:val="none" w:sz="0" w:space="0" w:color="auto"/>
        <w:bottom w:val="none" w:sz="0" w:space="0" w:color="auto"/>
        <w:right w:val="none" w:sz="0" w:space="0" w:color="auto"/>
      </w:divBdr>
    </w:div>
    <w:div w:id="1828477362">
      <w:bodyDiv w:val="1"/>
      <w:marLeft w:val="0"/>
      <w:marRight w:val="0"/>
      <w:marTop w:val="0"/>
      <w:marBottom w:val="0"/>
      <w:divBdr>
        <w:top w:val="none" w:sz="0" w:space="0" w:color="auto"/>
        <w:left w:val="none" w:sz="0" w:space="0" w:color="auto"/>
        <w:bottom w:val="none" w:sz="0" w:space="0" w:color="auto"/>
        <w:right w:val="none" w:sz="0" w:space="0" w:color="auto"/>
      </w:divBdr>
    </w:div>
    <w:div w:id="1847397348">
      <w:bodyDiv w:val="1"/>
      <w:marLeft w:val="0"/>
      <w:marRight w:val="0"/>
      <w:marTop w:val="0"/>
      <w:marBottom w:val="0"/>
      <w:divBdr>
        <w:top w:val="none" w:sz="0" w:space="0" w:color="auto"/>
        <w:left w:val="none" w:sz="0" w:space="0" w:color="auto"/>
        <w:bottom w:val="none" w:sz="0" w:space="0" w:color="auto"/>
        <w:right w:val="none" w:sz="0" w:space="0" w:color="auto"/>
      </w:divBdr>
    </w:div>
    <w:div w:id="1966959282">
      <w:bodyDiv w:val="1"/>
      <w:marLeft w:val="0"/>
      <w:marRight w:val="0"/>
      <w:marTop w:val="0"/>
      <w:marBottom w:val="0"/>
      <w:divBdr>
        <w:top w:val="none" w:sz="0" w:space="0" w:color="auto"/>
        <w:left w:val="none" w:sz="0" w:space="0" w:color="auto"/>
        <w:bottom w:val="none" w:sz="0" w:space="0" w:color="auto"/>
        <w:right w:val="none" w:sz="0" w:space="0" w:color="auto"/>
      </w:divBdr>
    </w:div>
    <w:div w:id="1995528329">
      <w:bodyDiv w:val="1"/>
      <w:marLeft w:val="0"/>
      <w:marRight w:val="0"/>
      <w:marTop w:val="0"/>
      <w:marBottom w:val="0"/>
      <w:divBdr>
        <w:top w:val="none" w:sz="0" w:space="0" w:color="auto"/>
        <w:left w:val="none" w:sz="0" w:space="0" w:color="auto"/>
        <w:bottom w:val="none" w:sz="0" w:space="0" w:color="auto"/>
        <w:right w:val="none" w:sz="0" w:space="0" w:color="auto"/>
      </w:divBdr>
    </w:div>
    <w:div w:id="2008558495">
      <w:bodyDiv w:val="1"/>
      <w:marLeft w:val="0"/>
      <w:marRight w:val="0"/>
      <w:marTop w:val="0"/>
      <w:marBottom w:val="0"/>
      <w:divBdr>
        <w:top w:val="none" w:sz="0" w:space="0" w:color="auto"/>
        <w:left w:val="none" w:sz="0" w:space="0" w:color="auto"/>
        <w:bottom w:val="none" w:sz="0" w:space="0" w:color="auto"/>
        <w:right w:val="none" w:sz="0" w:space="0" w:color="auto"/>
      </w:divBdr>
    </w:div>
    <w:div w:id="211432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oi.org/10.14379/iodp.proc.361.103.2017" TargetMode="External"/><Relationship Id="rId18" Type="http://schemas.openxmlformats.org/officeDocument/2006/relationships/hyperlink" Target="https://doi.org/10.1111/j.1751-908X.2006.tb00910.x"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doi.org/10.1016/j.epsl.2008.07.054" TargetMode="External"/><Relationship Id="rId7" Type="http://schemas.openxmlformats.org/officeDocument/2006/relationships/comments" Target="comments.xml"/><Relationship Id="rId12" Type="http://schemas.openxmlformats.org/officeDocument/2006/relationships/hyperlink" Target="https://doi.org/10.1029/2008PA001706" TargetMode="External"/><Relationship Id="rId17" Type="http://schemas.openxmlformats.org/officeDocument/2006/relationships/hyperlink" Target="https://doi.org/10.1016/0009-2541(80)90029-7" TargetMode="External"/><Relationship Id="rId25" Type="http://schemas.openxmlformats.org/officeDocument/2006/relationships/image" Target="media/image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007/3-540-37212-1" TargetMode="External"/><Relationship Id="rId20" Type="http://schemas.openxmlformats.org/officeDocument/2006/relationships/hyperlink" Target="https://doi.org/10.1038/srep18153"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github.com/danielbabin/U1474_XRF_Data_Report" TargetMode="External"/><Relationship Id="rId11" Type="http://schemas.openxmlformats.org/officeDocument/2006/relationships/hyperlink" Target="https://doi.org/https://doi.org/10.1016/j.epsl.2006.07.002" TargetMode="External"/><Relationship Id="rId24" Type="http://schemas.openxmlformats.org/officeDocument/2006/relationships/image" Target="media/image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https://doi.org/10.1016/j.margeo.2006.03.002" TargetMode="External"/><Relationship Id="rId23" Type="http://schemas.openxmlformats.org/officeDocument/2006/relationships/image" Target="media/image2.png"/><Relationship Id="rId28" Type="http://schemas.openxmlformats.org/officeDocument/2006/relationships/image" Target="media/image7.png"/><Relationship Id="rId10" Type="http://schemas.openxmlformats.org/officeDocument/2006/relationships/hyperlink" Target="https://doi.org/10.1144/GSL.SP.2006.267.01.04" TargetMode="External"/><Relationship Id="rId19" Type="http://schemas.openxmlformats.org/officeDocument/2006/relationships/hyperlink" Target="https://doi.org/10.1029/2009JC005619"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doi.org/10.1111/j.1751-908X.1996.tb00184.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218AA-B5D2-DF49-AC34-28E76A723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4904</Words>
  <Characters>27957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IODP</Company>
  <LinksUpToDate>false</LinksUpToDate>
  <CharactersWithSpaces>32796</CharactersWithSpaces>
  <SharedDoc>false</SharedDoc>
  <HLinks>
    <vt:vector size="6" baseType="variant">
      <vt:variant>
        <vt:i4>5963845</vt:i4>
      </vt:variant>
      <vt:variant>
        <vt:i4>3</vt:i4>
      </vt:variant>
      <vt:variant>
        <vt:i4>0</vt:i4>
      </vt:variant>
      <vt:variant>
        <vt:i4>5</vt:i4>
      </vt:variant>
      <vt:variant>
        <vt:lpwstr>http://iodp.tamu.edu/publications/guidelines.html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dc:creator>
  <cp:keywords/>
  <dc:description/>
  <cp:lastModifiedBy>Daniel P. Babin</cp:lastModifiedBy>
  <cp:revision>2</cp:revision>
  <cp:lastPrinted>2020-03-19T18:07:00Z</cp:lastPrinted>
  <dcterms:created xsi:type="dcterms:W3CDTF">2020-03-19T18:07:00Z</dcterms:created>
  <dcterms:modified xsi:type="dcterms:W3CDTF">2020-03-19T18:07:00Z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http://www.zotero.org/styles/paleoceanography</vt:lpwstr>
  </property>
  <property fmtid="{D5CDD505-2E9C-101B-9397-08002B2CF9AE}" pid="21" name="Mendeley Recent Style Name 9_1">
    <vt:lpwstr>Paleoceanography</vt:lpwstr>
  </property>
  <property fmtid="{D5CDD505-2E9C-101B-9397-08002B2CF9AE}" pid="22" name="Mendeley Document_1">
    <vt:lpwstr>True</vt:lpwstr>
  </property>
  <property fmtid="{D5CDD505-2E9C-101B-9397-08002B2CF9AE}" pid="23" name="Mendeley Unique User Id_1">
    <vt:lpwstr>b3c8084d-7e15-3a67-9c89-12f0b5a84d75</vt:lpwstr>
  </property>
  <property fmtid="{D5CDD505-2E9C-101B-9397-08002B2CF9AE}" pid="24" name="Mendeley Citation Style_1">
    <vt:lpwstr>http://www.zotero.org/styles/paleoceanography</vt:lpwstr>
  </property>
</Properties>
</file>